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1C33D" w14:textId="77777777" w:rsidR="00B75A9D" w:rsidRPr="00B75A9D" w:rsidRDefault="00F16A58" w:rsidP="003052C3">
      <w:pPr>
        <w:pStyle w:val="Title"/>
        <w:spacing w:line="276" w:lineRule="auto"/>
        <w:rPr>
          <w:lang w:val="en-US"/>
        </w:rPr>
      </w:pPr>
      <w:r>
        <w:rPr>
          <w:lang w:val="en-US"/>
        </w:rPr>
        <w:t xml:space="preserve">Population dependent plasticity in temperature tolerances in the social spider </w:t>
      </w:r>
      <w:proofErr w:type="spellStart"/>
      <w:r>
        <w:rPr>
          <w:i/>
          <w:lang w:val="en-US"/>
        </w:rPr>
        <w:t>Stegodyphus</w:t>
      </w:r>
      <w:proofErr w:type="spellEnd"/>
      <w:r>
        <w:rPr>
          <w:i/>
          <w:lang w:val="en-US"/>
        </w:rPr>
        <w:t xml:space="preserve"> </w:t>
      </w:r>
      <w:proofErr w:type="spellStart"/>
      <w:r>
        <w:rPr>
          <w:i/>
          <w:lang w:val="en-US"/>
        </w:rPr>
        <w:t>dumicola</w:t>
      </w:r>
      <w:proofErr w:type="spellEnd"/>
      <w:r>
        <w:rPr>
          <w:lang w:val="en-US"/>
        </w:rPr>
        <w:t>: a multi-omics perspective.</w:t>
      </w:r>
    </w:p>
    <w:p w14:paraId="166BB2C3" w14:textId="77777777" w:rsidR="00B75A9D" w:rsidRDefault="00B75A9D" w:rsidP="003E7F10">
      <w:pPr>
        <w:spacing w:line="480" w:lineRule="auto"/>
        <w:rPr>
          <w:lang w:val="en-US"/>
        </w:rPr>
      </w:pPr>
    </w:p>
    <w:p w14:paraId="3CB58DC6" w14:textId="77777777" w:rsidR="00AA53A3" w:rsidRPr="00755203" w:rsidRDefault="001E0154" w:rsidP="003E7F10">
      <w:pPr>
        <w:pStyle w:val="Subtitle"/>
        <w:spacing w:line="480" w:lineRule="auto"/>
        <w:rPr>
          <w:lang w:val="en-GB"/>
        </w:rPr>
      </w:pPr>
      <w:r w:rsidRPr="00755203">
        <w:rPr>
          <w:lang w:val="en-GB"/>
        </w:rPr>
        <w:t xml:space="preserve">Working title: </w:t>
      </w:r>
      <w:r w:rsidR="00063894" w:rsidRPr="00755203">
        <w:rPr>
          <w:lang w:val="en-GB"/>
        </w:rPr>
        <w:t>Ass</w:t>
      </w:r>
      <w:r w:rsidR="002F298A" w:rsidRPr="00755203">
        <w:rPr>
          <w:lang w:val="en-GB"/>
        </w:rPr>
        <w:t>a</w:t>
      </w:r>
      <w:r w:rsidR="00063894" w:rsidRPr="00755203">
        <w:rPr>
          <w:lang w:val="en-GB"/>
        </w:rPr>
        <w:t>y</w:t>
      </w:r>
      <w:r w:rsidRPr="00755203">
        <w:rPr>
          <w:lang w:val="en-GB"/>
        </w:rPr>
        <w:t xml:space="preserve"> study</w:t>
      </w:r>
    </w:p>
    <w:p w14:paraId="1C0CC1D8" w14:textId="5AF9F01E" w:rsidR="00063894" w:rsidRPr="00755203" w:rsidRDefault="00063894" w:rsidP="003E7F10">
      <w:pPr>
        <w:spacing w:line="480" w:lineRule="auto"/>
        <w:rPr>
          <w:rStyle w:val="SubtleEmphasis"/>
          <w:lang w:val="en-GB"/>
        </w:rPr>
      </w:pPr>
      <w:r w:rsidRPr="00755203">
        <w:rPr>
          <w:rStyle w:val="SubtleEmphasis"/>
          <w:lang w:val="en-GB"/>
        </w:rPr>
        <w:t xml:space="preserve">Anne </w:t>
      </w:r>
      <w:proofErr w:type="spellStart"/>
      <w:r w:rsidRPr="00755203">
        <w:rPr>
          <w:rStyle w:val="SubtleEmphasis"/>
          <w:lang w:val="en-GB"/>
        </w:rPr>
        <w:t>Aagaard</w:t>
      </w:r>
      <w:proofErr w:type="spellEnd"/>
      <w:r w:rsidR="00E114E2" w:rsidRPr="00755203">
        <w:rPr>
          <w:rStyle w:val="SubtleEmphasis"/>
          <w:lang w:val="en-GB"/>
        </w:rPr>
        <w:t xml:space="preserve"> 1</w:t>
      </w:r>
      <w:r w:rsidRPr="00755203">
        <w:rPr>
          <w:rStyle w:val="SubtleEmphasis"/>
          <w:lang w:val="en-GB"/>
        </w:rPr>
        <w:t xml:space="preserve">, </w:t>
      </w:r>
      <w:proofErr w:type="spellStart"/>
      <w:r w:rsidRPr="00755203">
        <w:rPr>
          <w:rStyle w:val="SubtleEmphasis"/>
          <w:lang w:val="en-GB"/>
        </w:rPr>
        <w:t>Shenglin</w:t>
      </w:r>
      <w:proofErr w:type="spellEnd"/>
      <w:r w:rsidRPr="00755203">
        <w:rPr>
          <w:rStyle w:val="SubtleEmphasis"/>
          <w:lang w:val="en-GB"/>
        </w:rPr>
        <w:t xml:space="preserve"> Liu</w:t>
      </w:r>
      <w:r w:rsidR="00E114E2" w:rsidRPr="00755203">
        <w:rPr>
          <w:rStyle w:val="SubtleEmphasis"/>
          <w:lang w:val="en-GB"/>
        </w:rPr>
        <w:t xml:space="preserve"> 1</w:t>
      </w:r>
      <w:r w:rsidR="009F4E3B" w:rsidRPr="00755203">
        <w:rPr>
          <w:rStyle w:val="SubtleEmphasis"/>
          <w:lang w:val="en-GB"/>
        </w:rPr>
        <w:t xml:space="preserve">, Tobias </w:t>
      </w:r>
      <w:proofErr w:type="spellStart"/>
      <w:r w:rsidR="009F4E3B" w:rsidRPr="00755203">
        <w:rPr>
          <w:rStyle w:val="SubtleEmphasis"/>
          <w:lang w:val="en-GB"/>
        </w:rPr>
        <w:t>Sandfeld</w:t>
      </w:r>
      <w:proofErr w:type="spellEnd"/>
      <w:r w:rsidR="00E114E2" w:rsidRPr="00755203">
        <w:rPr>
          <w:rStyle w:val="SubtleEmphasis"/>
          <w:lang w:val="en-GB"/>
        </w:rPr>
        <w:t xml:space="preserve"> 2</w:t>
      </w:r>
      <w:r w:rsidRPr="00755203">
        <w:rPr>
          <w:rStyle w:val="SubtleEmphasis"/>
          <w:lang w:val="en-GB"/>
        </w:rPr>
        <w:t xml:space="preserve">, </w:t>
      </w:r>
      <w:r w:rsidR="001418BD" w:rsidRPr="00755203">
        <w:rPr>
          <w:rStyle w:val="SubtleEmphasis"/>
          <w:lang w:val="en-GB"/>
        </w:rPr>
        <w:t xml:space="preserve">Virginia </w:t>
      </w:r>
      <w:proofErr w:type="spellStart"/>
      <w:r w:rsidR="001418BD" w:rsidRPr="00755203">
        <w:rPr>
          <w:rStyle w:val="SubtleEmphasis"/>
          <w:lang w:val="en-GB"/>
        </w:rPr>
        <w:t>Settepani</w:t>
      </w:r>
      <w:proofErr w:type="spellEnd"/>
      <w:r w:rsidR="00E114E2" w:rsidRPr="00755203">
        <w:rPr>
          <w:rStyle w:val="SubtleEmphasis"/>
          <w:lang w:val="en-GB"/>
        </w:rPr>
        <w:t xml:space="preserve"> 1</w:t>
      </w:r>
      <w:r w:rsidR="001418BD" w:rsidRPr="00755203">
        <w:rPr>
          <w:rStyle w:val="SubtleEmphasis"/>
          <w:lang w:val="en-GB"/>
        </w:rPr>
        <w:t xml:space="preserve">, </w:t>
      </w:r>
      <w:r w:rsidRPr="00755203">
        <w:rPr>
          <w:rStyle w:val="SubtleEmphasis"/>
          <w:lang w:val="en-GB"/>
        </w:rPr>
        <w:t xml:space="preserve">Marie </w:t>
      </w:r>
      <w:proofErr w:type="spellStart"/>
      <w:r w:rsidR="009F4E3B" w:rsidRPr="00755203">
        <w:rPr>
          <w:rStyle w:val="SubtleEmphasis"/>
          <w:lang w:val="en-GB"/>
        </w:rPr>
        <w:t>Braad</w:t>
      </w:r>
      <w:proofErr w:type="spellEnd"/>
      <w:r w:rsidR="009F4E3B" w:rsidRPr="00755203">
        <w:rPr>
          <w:rStyle w:val="SubtleEmphasis"/>
          <w:lang w:val="en-GB"/>
        </w:rPr>
        <w:t xml:space="preserve"> </w:t>
      </w:r>
      <w:r w:rsidRPr="00755203">
        <w:rPr>
          <w:rStyle w:val="SubtleEmphasis"/>
          <w:lang w:val="en-GB"/>
        </w:rPr>
        <w:t>Lund</w:t>
      </w:r>
      <w:r w:rsidR="00E114E2" w:rsidRPr="00755203">
        <w:rPr>
          <w:rStyle w:val="SubtleEmphasis"/>
          <w:lang w:val="en-GB"/>
        </w:rPr>
        <w:t xml:space="preserve"> 2</w:t>
      </w:r>
      <w:r w:rsidRPr="00755203">
        <w:rPr>
          <w:rStyle w:val="SubtleEmphasis"/>
          <w:lang w:val="en-GB"/>
        </w:rPr>
        <w:t>, Kir</w:t>
      </w:r>
      <w:r w:rsidR="00E12CAC" w:rsidRPr="00755203">
        <w:rPr>
          <w:rStyle w:val="SubtleEmphasis"/>
          <w:lang w:val="en-GB"/>
        </w:rPr>
        <w:t xml:space="preserve">sten </w:t>
      </w:r>
      <w:proofErr w:type="spellStart"/>
      <w:r w:rsidR="00E12CAC" w:rsidRPr="00755203">
        <w:rPr>
          <w:rStyle w:val="SubtleEmphasis"/>
          <w:lang w:val="en-GB"/>
        </w:rPr>
        <w:t>Malmos</w:t>
      </w:r>
      <w:proofErr w:type="spellEnd"/>
      <w:r w:rsidR="00E114E2" w:rsidRPr="00755203">
        <w:rPr>
          <w:rStyle w:val="SubtleEmphasis"/>
          <w:lang w:val="en-GB"/>
        </w:rPr>
        <w:t xml:space="preserve"> 3</w:t>
      </w:r>
      <w:ins w:id="0" w:author="Thomas Vosegaard" w:date="2022-03-29T06:22:00Z">
        <w:r w:rsidR="00BF6561">
          <w:rPr>
            <w:rStyle w:val="SubtleEmphasis"/>
            <w:lang w:val="en-GB"/>
          </w:rPr>
          <w:t>,4</w:t>
        </w:r>
      </w:ins>
      <w:r w:rsidR="00E12CAC" w:rsidRPr="00755203">
        <w:rPr>
          <w:rStyle w:val="SubtleEmphasis"/>
          <w:lang w:val="en-GB"/>
        </w:rPr>
        <w:t>, Kasper Falck-Rasmussen</w:t>
      </w:r>
      <w:r w:rsidR="00D62822">
        <w:rPr>
          <w:rStyle w:val="SubtleEmphasis"/>
          <w:lang w:val="en-GB"/>
        </w:rPr>
        <w:t xml:space="preserve"> 1</w:t>
      </w:r>
      <w:r w:rsidR="00E12CAC" w:rsidRPr="00755203">
        <w:rPr>
          <w:rStyle w:val="SubtleEmphasis"/>
          <w:lang w:val="en-GB"/>
        </w:rPr>
        <w:t xml:space="preserve">, </w:t>
      </w:r>
      <w:r w:rsidRPr="00755203">
        <w:rPr>
          <w:rStyle w:val="SubtleEmphasis"/>
          <w:lang w:val="en-GB"/>
        </w:rPr>
        <w:t xml:space="preserve">Jesper </w:t>
      </w:r>
      <w:proofErr w:type="spellStart"/>
      <w:r w:rsidRPr="00755203">
        <w:rPr>
          <w:rStyle w:val="SubtleEmphasis"/>
          <w:lang w:val="en-GB"/>
        </w:rPr>
        <w:t>Bechsgaard</w:t>
      </w:r>
      <w:proofErr w:type="spellEnd"/>
      <w:r w:rsidR="00E114E2" w:rsidRPr="00755203">
        <w:rPr>
          <w:rStyle w:val="SubtleEmphasis"/>
          <w:lang w:val="en-GB"/>
        </w:rPr>
        <w:t xml:space="preserve"> 1</w:t>
      </w:r>
      <w:r w:rsidRPr="00755203">
        <w:rPr>
          <w:rStyle w:val="SubtleEmphasis"/>
          <w:lang w:val="en-GB"/>
        </w:rPr>
        <w:t xml:space="preserve">, </w:t>
      </w:r>
      <w:r w:rsidR="009F4E3B" w:rsidRPr="00755203">
        <w:rPr>
          <w:rStyle w:val="SubtleEmphasis"/>
          <w:lang w:val="en-GB"/>
        </w:rPr>
        <w:t>Koen Verhoeven</w:t>
      </w:r>
      <w:r w:rsidR="00E114E2" w:rsidRPr="00755203">
        <w:rPr>
          <w:rStyle w:val="SubtleEmphasis"/>
          <w:lang w:val="en-GB"/>
        </w:rPr>
        <w:t xml:space="preserve"> </w:t>
      </w:r>
      <w:ins w:id="1" w:author="Thomas Vosegaard" w:date="2022-03-29T06:22:00Z">
        <w:r w:rsidR="00BF6561">
          <w:rPr>
            <w:rStyle w:val="SubtleEmphasis"/>
            <w:lang w:val="en-GB"/>
          </w:rPr>
          <w:t>5</w:t>
        </w:r>
      </w:ins>
      <w:del w:id="2" w:author="Thomas Vosegaard" w:date="2022-03-29T06:22:00Z">
        <w:r w:rsidR="00E114E2" w:rsidRPr="00755203" w:rsidDel="00BF6561">
          <w:rPr>
            <w:rStyle w:val="SubtleEmphasis"/>
            <w:lang w:val="en-GB"/>
          </w:rPr>
          <w:delText>4</w:delText>
        </w:r>
      </w:del>
      <w:r w:rsidR="00280FCA" w:rsidRPr="00755203">
        <w:rPr>
          <w:rStyle w:val="SubtleEmphasis"/>
          <w:lang w:val="en-GB"/>
        </w:rPr>
        <w:t>, Thomas Vosegaard</w:t>
      </w:r>
      <w:r w:rsidR="00AC34F5" w:rsidRPr="00755203">
        <w:rPr>
          <w:rStyle w:val="SubtleEmphasis"/>
          <w:lang w:val="en-GB"/>
        </w:rPr>
        <w:t xml:space="preserve"> 3</w:t>
      </w:r>
      <w:ins w:id="3" w:author="Thomas Vosegaard" w:date="2022-03-29T06:22:00Z">
        <w:r w:rsidR="00BF6561">
          <w:rPr>
            <w:rStyle w:val="SubtleEmphasis"/>
            <w:lang w:val="en-GB"/>
          </w:rPr>
          <w:t>,6</w:t>
        </w:r>
      </w:ins>
      <w:r w:rsidR="009F4E3B" w:rsidRPr="00755203">
        <w:rPr>
          <w:rStyle w:val="SubtleEmphasis"/>
          <w:lang w:val="en-GB"/>
        </w:rPr>
        <w:t xml:space="preserve">, </w:t>
      </w:r>
      <w:r w:rsidRPr="00755203">
        <w:rPr>
          <w:rStyle w:val="SubtleEmphasis"/>
          <w:lang w:val="en-GB"/>
        </w:rPr>
        <w:t>Andreas Schramm</w:t>
      </w:r>
      <w:r w:rsidR="00AC34F5" w:rsidRPr="00755203">
        <w:rPr>
          <w:rStyle w:val="SubtleEmphasis"/>
          <w:lang w:val="en-GB"/>
        </w:rPr>
        <w:t xml:space="preserve"> 2</w:t>
      </w:r>
      <w:r w:rsidRPr="00755203">
        <w:rPr>
          <w:rStyle w:val="SubtleEmphasis"/>
          <w:lang w:val="en-GB"/>
        </w:rPr>
        <w:t xml:space="preserve"> and Trine Bilde</w:t>
      </w:r>
      <w:r w:rsidR="00AC34F5" w:rsidRPr="00755203">
        <w:rPr>
          <w:rStyle w:val="SubtleEmphasis"/>
          <w:lang w:val="en-GB"/>
        </w:rPr>
        <w:t xml:space="preserve"> 1</w:t>
      </w:r>
      <w:r w:rsidR="0065309E">
        <w:rPr>
          <w:rStyle w:val="SubtleEmphasis"/>
          <w:lang w:val="en-GB"/>
        </w:rPr>
        <w:t>,*</w:t>
      </w:r>
    </w:p>
    <w:p w14:paraId="307537F0" w14:textId="216D7714" w:rsidR="001E0154" w:rsidRPr="002804F3" w:rsidRDefault="001E0154" w:rsidP="003E7F10">
      <w:pPr>
        <w:spacing w:line="480" w:lineRule="auto"/>
        <w:rPr>
          <w:rStyle w:val="SubtleEmphasis"/>
        </w:rPr>
      </w:pPr>
      <w:proofErr w:type="spellStart"/>
      <w:r w:rsidRPr="002804F3">
        <w:rPr>
          <w:rStyle w:val="SubtleEmphasis"/>
        </w:rPr>
        <w:t>Iulia</w:t>
      </w:r>
      <w:proofErr w:type="spellEnd"/>
      <w:r w:rsidRPr="002804F3">
        <w:rPr>
          <w:rStyle w:val="SubtleEmphasis"/>
        </w:rPr>
        <w:t xml:space="preserve"> </w:t>
      </w:r>
      <w:proofErr w:type="spellStart"/>
      <w:r w:rsidRPr="002804F3">
        <w:rPr>
          <w:rStyle w:val="SubtleEmphasis"/>
        </w:rPr>
        <w:t>Darolti</w:t>
      </w:r>
      <w:proofErr w:type="spellEnd"/>
      <w:r w:rsidR="00AC34F5" w:rsidRPr="002804F3">
        <w:rPr>
          <w:rStyle w:val="SubtleEmphasis"/>
        </w:rPr>
        <w:t xml:space="preserve"> </w:t>
      </w:r>
      <w:ins w:id="4" w:author="Thomas Vosegaard" w:date="2022-03-29T06:23:00Z">
        <w:r w:rsidR="00283F5C">
          <w:rPr>
            <w:rStyle w:val="SubtleEmphasis"/>
          </w:rPr>
          <w:t>7</w:t>
        </w:r>
      </w:ins>
      <w:del w:id="5" w:author="Thomas Vosegaard" w:date="2022-03-29T06:23:00Z">
        <w:r w:rsidR="00AC34F5" w:rsidRPr="002804F3" w:rsidDel="00283F5C">
          <w:rPr>
            <w:rStyle w:val="SubtleEmphasis"/>
          </w:rPr>
          <w:delText>5</w:delText>
        </w:r>
      </w:del>
      <w:r w:rsidRPr="002804F3">
        <w:rPr>
          <w:rStyle w:val="SubtleEmphasis"/>
        </w:rPr>
        <w:t xml:space="preserve">, Judith </w:t>
      </w:r>
      <w:proofErr w:type="spellStart"/>
      <w:r w:rsidRPr="002804F3">
        <w:rPr>
          <w:rStyle w:val="SubtleEmphasis"/>
        </w:rPr>
        <w:t>Mank</w:t>
      </w:r>
      <w:proofErr w:type="spellEnd"/>
      <w:r w:rsidR="00AC34F5" w:rsidRPr="002804F3">
        <w:rPr>
          <w:rStyle w:val="SubtleEmphasis"/>
        </w:rPr>
        <w:t xml:space="preserve"> </w:t>
      </w:r>
      <w:ins w:id="6" w:author="Thomas Vosegaard" w:date="2022-03-29T06:23:00Z">
        <w:r w:rsidR="00283F5C">
          <w:rPr>
            <w:rStyle w:val="SubtleEmphasis"/>
          </w:rPr>
          <w:t>7</w:t>
        </w:r>
      </w:ins>
      <w:del w:id="7" w:author="Thomas Vosegaard" w:date="2022-03-29T06:23:00Z">
        <w:r w:rsidR="00AC34F5" w:rsidRPr="002804F3" w:rsidDel="00283F5C">
          <w:rPr>
            <w:rStyle w:val="SubtleEmphasis"/>
          </w:rPr>
          <w:delText>5</w:delText>
        </w:r>
      </w:del>
      <w:r w:rsidR="0065309E" w:rsidRPr="002804F3">
        <w:rPr>
          <w:rStyle w:val="SubtleEmphasis"/>
        </w:rPr>
        <w:t xml:space="preserve">, Tom </w:t>
      </w:r>
      <w:proofErr w:type="spellStart"/>
      <w:r w:rsidR="0065309E" w:rsidRPr="002804F3">
        <w:rPr>
          <w:rStyle w:val="SubtleEmphasis"/>
        </w:rPr>
        <w:t>Tregenza</w:t>
      </w:r>
      <w:proofErr w:type="spellEnd"/>
      <w:r w:rsidR="0065309E" w:rsidRPr="002804F3">
        <w:rPr>
          <w:rStyle w:val="SubtleEmphasis"/>
        </w:rPr>
        <w:t xml:space="preserve"> </w:t>
      </w:r>
      <w:ins w:id="8" w:author="Thomas Vosegaard" w:date="2022-03-29T06:24:00Z">
        <w:r w:rsidR="00283F5C">
          <w:rPr>
            <w:rStyle w:val="SubtleEmphasis"/>
          </w:rPr>
          <w:t>8</w:t>
        </w:r>
      </w:ins>
      <w:del w:id="9" w:author="Thomas Vosegaard" w:date="2022-03-29T06:24:00Z">
        <w:r w:rsidR="0065309E" w:rsidRPr="002804F3" w:rsidDel="00283F5C">
          <w:rPr>
            <w:rStyle w:val="SubtleEmphasis"/>
          </w:rPr>
          <w:delText>6</w:delText>
        </w:r>
      </w:del>
      <w:r w:rsidR="007C3B2A" w:rsidRPr="002804F3">
        <w:rPr>
          <w:rStyle w:val="SubtleEmphasis"/>
        </w:rPr>
        <w:t xml:space="preserve">, Jesper </w:t>
      </w:r>
      <w:r w:rsidR="002804F3" w:rsidRPr="002804F3">
        <w:rPr>
          <w:rStyle w:val="SubtleEmphasis"/>
        </w:rPr>
        <w:t>Givskov Sørensen 1</w:t>
      </w:r>
    </w:p>
    <w:p w14:paraId="1BEFBC12" w14:textId="77777777" w:rsidR="00E114E2" w:rsidRPr="002804F3" w:rsidRDefault="00E114E2" w:rsidP="003E7F10">
      <w:pPr>
        <w:spacing w:line="480" w:lineRule="auto"/>
        <w:rPr>
          <w:rStyle w:val="SubtleEmphasis"/>
        </w:rPr>
      </w:pPr>
    </w:p>
    <w:p w14:paraId="570EB5C3" w14:textId="77777777" w:rsidR="00AC34F5" w:rsidRPr="00755203" w:rsidRDefault="00AC34F5" w:rsidP="003E7F10">
      <w:pPr>
        <w:spacing w:line="480" w:lineRule="auto"/>
        <w:rPr>
          <w:lang w:val="en-GB"/>
        </w:rPr>
      </w:pPr>
      <w:r w:rsidRPr="00755203">
        <w:rPr>
          <w:vertAlign w:val="superscript"/>
          <w:lang w:val="en-GB"/>
        </w:rPr>
        <w:t xml:space="preserve">1 </w:t>
      </w:r>
      <w:r w:rsidRPr="00755203">
        <w:rPr>
          <w:lang w:val="en-GB"/>
        </w:rPr>
        <w:t>Section for Genetics, Ecology &amp; Evolution, Department of Biology, Aarhus University, Aarhus C, Denmark</w:t>
      </w:r>
    </w:p>
    <w:p w14:paraId="6A5FCEA8" w14:textId="77777777" w:rsidR="00AC34F5" w:rsidRPr="00755203" w:rsidRDefault="00AC34F5" w:rsidP="003E7F10">
      <w:pPr>
        <w:spacing w:line="480" w:lineRule="auto"/>
        <w:rPr>
          <w:lang w:val="en-GB"/>
        </w:rPr>
      </w:pPr>
      <w:r w:rsidRPr="00755203">
        <w:rPr>
          <w:vertAlign w:val="superscript"/>
          <w:lang w:val="en-GB"/>
        </w:rPr>
        <w:t xml:space="preserve">2 </w:t>
      </w:r>
      <w:r w:rsidRPr="00755203">
        <w:rPr>
          <w:lang w:val="en-GB"/>
        </w:rPr>
        <w:t>Section for Microbiology, Department of Biology, Aarhus University, Aarhus C, Denmark</w:t>
      </w:r>
    </w:p>
    <w:p w14:paraId="7887F48B" w14:textId="1EA3D39B" w:rsidR="00AC34F5" w:rsidRDefault="00AC34F5" w:rsidP="003E7F10">
      <w:pPr>
        <w:spacing w:line="480" w:lineRule="auto"/>
        <w:rPr>
          <w:ins w:id="10" w:author="Thomas Vosegaard" w:date="2022-03-29T06:22:00Z"/>
          <w:lang w:val="en-GB"/>
        </w:rPr>
      </w:pPr>
      <w:r w:rsidRPr="00755203">
        <w:rPr>
          <w:vertAlign w:val="superscript"/>
          <w:lang w:val="en-GB"/>
        </w:rPr>
        <w:t xml:space="preserve">3 </w:t>
      </w:r>
      <w:r w:rsidRPr="00755203">
        <w:rPr>
          <w:lang w:val="en-GB"/>
        </w:rPr>
        <w:t xml:space="preserve">Interdisciplinary Nanoscience </w:t>
      </w:r>
      <w:proofErr w:type="spellStart"/>
      <w:r w:rsidRPr="00755203">
        <w:rPr>
          <w:lang w:val="en-GB"/>
        </w:rPr>
        <w:t>Center</w:t>
      </w:r>
      <w:proofErr w:type="spellEnd"/>
      <w:r w:rsidRPr="00755203">
        <w:rPr>
          <w:lang w:val="en-GB"/>
        </w:rPr>
        <w:t xml:space="preserve"> (iNANO); Aarhus University, Aarhus</w:t>
      </w:r>
      <w:r w:rsidR="006A0B07" w:rsidRPr="00755203">
        <w:rPr>
          <w:lang w:val="en-GB"/>
        </w:rPr>
        <w:t xml:space="preserve"> C</w:t>
      </w:r>
      <w:r w:rsidRPr="00755203">
        <w:rPr>
          <w:lang w:val="en-GB"/>
        </w:rPr>
        <w:t>, Denmark.</w:t>
      </w:r>
    </w:p>
    <w:p w14:paraId="0DF99889" w14:textId="51005D0C" w:rsidR="00BF6561" w:rsidRPr="003212CF" w:rsidRDefault="00BF6561" w:rsidP="003E7F10">
      <w:pPr>
        <w:spacing w:line="480" w:lineRule="auto"/>
        <w:rPr>
          <w:lang w:val="en-DK"/>
          <w:rPrChange w:id="11" w:author="Thomas Vosegaard" w:date="2022-03-29T06:26:00Z">
            <w:rPr>
              <w:lang w:val="en-GB"/>
            </w:rPr>
          </w:rPrChange>
        </w:rPr>
      </w:pPr>
      <w:ins w:id="12" w:author="Thomas Vosegaard" w:date="2022-03-29T06:22:00Z">
        <w:r>
          <w:rPr>
            <w:lang w:val="en-GB"/>
          </w:rPr>
          <w:t xml:space="preserve">4 Present address: </w:t>
        </w:r>
      </w:ins>
      <w:ins w:id="13" w:author="Thomas Vosegaard" w:date="2022-03-29T06:26:00Z">
        <w:r w:rsidR="003212CF" w:rsidRPr="003212CF">
          <w:rPr>
            <w:lang w:val="en-GB"/>
          </w:rPr>
          <w:t xml:space="preserve">Arla Foods </w:t>
        </w:r>
        <w:proofErr w:type="spellStart"/>
        <w:r w:rsidR="003212CF" w:rsidRPr="003212CF">
          <w:rPr>
            <w:lang w:val="en-GB"/>
          </w:rPr>
          <w:t>a.m.b.a</w:t>
        </w:r>
        <w:proofErr w:type="spellEnd"/>
        <w:r w:rsidR="003212CF" w:rsidRPr="003212CF">
          <w:rPr>
            <w:lang w:val="en-GB"/>
          </w:rPr>
          <w:t xml:space="preserve">, </w:t>
        </w:r>
        <w:proofErr w:type="spellStart"/>
        <w:r w:rsidR="003212CF" w:rsidRPr="003212CF">
          <w:rPr>
            <w:lang w:val="en-GB"/>
          </w:rPr>
          <w:t>Agro</w:t>
        </w:r>
        <w:proofErr w:type="spellEnd"/>
        <w:r w:rsidR="003212CF" w:rsidRPr="003212CF">
          <w:rPr>
            <w:lang w:val="en-GB"/>
          </w:rPr>
          <w:t xml:space="preserve"> Food Park, Aarhus</w:t>
        </w:r>
        <w:r w:rsidR="007B2B80">
          <w:rPr>
            <w:lang w:val="en-GB"/>
          </w:rPr>
          <w:t xml:space="preserve"> N</w:t>
        </w:r>
        <w:r w:rsidR="003212CF" w:rsidRPr="003212CF">
          <w:rPr>
            <w:lang w:val="en-GB"/>
          </w:rPr>
          <w:t>, Denmark</w:t>
        </w:r>
      </w:ins>
    </w:p>
    <w:p w14:paraId="12BD7FD2" w14:textId="0DF5A2AB" w:rsidR="00AC34F5" w:rsidRDefault="00BA6F96" w:rsidP="003E7F10">
      <w:pPr>
        <w:spacing w:line="480" w:lineRule="auto"/>
        <w:rPr>
          <w:ins w:id="14" w:author="Thomas Vosegaard" w:date="2022-03-29T06:23:00Z"/>
          <w:lang w:val="en-GB"/>
        </w:rPr>
      </w:pPr>
      <w:ins w:id="15" w:author="Thomas Vosegaard" w:date="2022-03-29T06:22:00Z">
        <w:r>
          <w:rPr>
            <w:vertAlign w:val="superscript"/>
            <w:lang w:val="en-GB"/>
          </w:rPr>
          <w:t>5</w:t>
        </w:r>
      </w:ins>
      <w:del w:id="16" w:author="Thomas Vosegaard" w:date="2022-03-29T06:22:00Z">
        <w:r w:rsidR="00AC34F5" w:rsidRPr="00755203" w:rsidDel="00BA6F96">
          <w:rPr>
            <w:vertAlign w:val="superscript"/>
            <w:lang w:val="en-GB"/>
          </w:rPr>
          <w:delText>4</w:delText>
        </w:r>
      </w:del>
      <w:r w:rsidR="00AC34F5" w:rsidRPr="00755203">
        <w:rPr>
          <w:vertAlign w:val="superscript"/>
          <w:lang w:val="en-GB"/>
        </w:rPr>
        <w:t xml:space="preserve"> </w:t>
      </w:r>
      <w:r w:rsidR="00AC34F5" w:rsidRPr="00755203">
        <w:rPr>
          <w:lang w:val="en-GB"/>
        </w:rPr>
        <w:t>Terrestrial Ecology Department, Netherlands Institute of Ecology (NIOO-KNAW), 6708 PB Wageningen, The Netherlands</w:t>
      </w:r>
    </w:p>
    <w:p w14:paraId="236E4401" w14:textId="519060B3" w:rsidR="00BA6F96" w:rsidRPr="00755203" w:rsidRDefault="00BA6F96" w:rsidP="003E7F10">
      <w:pPr>
        <w:spacing w:line="480" w:lineRule="auto"/>
        <w:rPr>
          <w:lang w:val="en-GB"/>
        </w:rPr>
      </w:pPr>
      <w:ins w:id="17" w:author="Thomas Vosegaard" w:date="2022-03-29T06:23:00Z">
        <w:r>
          <w:rPr>
            <w:lang w:val="en-GB"/>
          </w:rPr>
          <w:t>6Department of Chemistry, Aarhus University, Aarhus C, Denmark.</w:t>
        </w:r>
      </w:ins>
    </w:p>
    <w:p w14:paraId="0ADD5091" w14:textId="7C7B2A32" w:rsidR="0065309E" w:rsidRDefault="00BA6F96" w:rsidP="003E7F10">
      <w:pPr>
        <w:spacing w:line="480" w:lineRule="auto"/>
        <w:rPr>
          <w:rStyle w:val="SubtleEmphasis"/>
          <w:lang w:val="en-GB"/>
        </w:rPr>
      </w:pPr>
      <w:ins w:id="18" w:author="Thomas Vosegaard" w:date="2022-03-29T06:23:00Z">
        <w:r>
          <w:rPr>
            <w:rStyle w:val="SubtleEmphasis"/>
            <w:lang w:val="en-GB"/>
          </w:rPr>
          <w:t>7</w:t>
        </w:r>
      </w:ins>
      <w:del w:id="19" w:author="Thomas Vosegaard" w:date="2022-03-29T06:23:00Z">
        <w:r w:rsidR="00AC34F5" w:rsidRPr="00755203" w:rsidDel="00BA6F96">
          <w:rPr>
            <w:rStyle w:val="SubtleEmphasis"/>
            <w:lang w:val="en-GB"/>
          </w:rPr>
          <w:delText>5</w:delText>
        </w:r>
      </w:del>
      <w:r w:rsidR="00AC34F5" w:rsidRPr="00755203">
        <w:rPr>
          <w:rStyle w:val="SubtleEmphasis"/>
          <w:lang w:val="en-GB"/>
        </w:rPr>
        <w:t xml:space="preserve"> Vancouver</w:t>
      </w:r>
    </w:p>
    <w:p w14:paraId="676883C5" w14:textId="42C66889" w:rsidR="0065309E" w:rsidRPr="0065309E" w:rsidRDefault="0065309E" w:rsidP="003E7F10">
      <w:pPr>
        <w:spacing w:line="480" w:lineRule="auto"/>
        <w:rPr>
          <w:i/>
          <w:iCs/>
          <w:color w:val="404040" w:themeColor="text1" w:themeTint="BF"/>
          <w:lang w:val="en-GB"/>
        </w:rPr>
      </w:pPr>
      <w:del w:id="20" w:author="Thomas Vosegaard" w:date="2022-03-29T06:23:00Z">
        <w:r w:rsidDel="00283F5C">
          <w:rPr>
            <w:lang w:val="en-GB"/>
          </w:rPr>
          <w:lastRenderedPageBreak/>
          <w:delText xml:space="preserve">6 </w:delText>
        </w:r>
      </w:del>
      <w:ins w:id="21" w:author="Thomas Vosegaard" w:date="2022-03-29T06:23:00Z">
        <w:r w:rsidR="00283F5C">
          <w:rPr>
            <w:lang w:val="en-GB"/>
          </w:rPr>
          <w:t xml:space="preserve">8 </w:t>
        </w:r>
      </w:ins>
      <w:r w:rsidRPr="006B325B">
        <w:rPr>
          <w:lang w:val="en-GB"/>
        </w:rPr>
        <w:t>Centre for Ecology &amp; Conservation, School of Biosciences, University of Exeter, Penryn Campus, UK</w:t>
      </w:r>
    </w:p>
    <w:p w14:paraId="2F940624" w14:textId="77777777" w:rsidR="0065309E" w:rsidRPr="00755203" w:rsidRDefault="0065309E" w:rsidP="003E7F10">
      <w:pPr>
        <w:spacing w:line="480" w:lineRule="auto"/>
        <w:rPr>
          <w:rStyle w:val="SubtleEmphasis"/>
          <w:lang w:val="en-GB"/>
        </w:rPr>
      </w:pPr>
    </w:p>
    <w:p w14:paraId="5CBC6A4B" w14:textId="77777777" w:rsidR="00CB2E48" w:rsidRDefault="00CB2E48" w:rsidP="003E7F10">
      <w:pPr>
        <w:spacing w:line="480" w:lineRule="auto"/>
        <w:rPr>
          <w:rStyle w:val="SubtleEmphasis"/>
          <w:lang w:val="en-GB"/>
        </w:rPr>
      </w:pPr>
      <w:r w:rsidRPr="00755203">
        <w:rPr>
          <w:rStyle w:val="SubtleEmphasis"/>
          <w:lang w:val="en-GB"/>
        </w:rPr>
        <w:t>* Corresponding author:</w:t>
      </w:r>
      <w:r w:rsidR="0065309E">
        <w:rPr>
          <w:rStyle w:val="SubtleEmphasis"/>
          <w:lang w:val="en-GB"/>
        </w:rPr>
        <w:t xml:space="preserve"> Trine Bilde, </w:t>
      </w:r>
      <w:r w:rsidR="0005261E">
        <w:fldChar w:fldCharType="begin"/>
      </w:r>
      <w:r w:rsidR="0005261E" w:rsidRPr="006946EE">
        <w:rPr>
          <w:lang w:val="en-US"/>
          <w:rPrChange w:id="22" w:author="Thomas Vosegaard" w:date="2022-03-30T06:12:00Z">
            <w:rPr/>
          </w:rPrChange>
        </w:rPr>
        <w:instrText xml:space="preserve"> HYPERLINK "mailto:trine.bilde@bio.au.dk" </w:instrText>
      </w:r>
      <w:r w:rsidR="0005261E">
        <w:fldChar w:fldCharType="separate"/>
      </w:r>
      <w:r w:rsidR="0065309E" w:rsidRPr="009D797C">
        <w:rPr>
          <w:rStyle w:val="Hyperlink"/>
          <w:lang w:val="en-GB"/>
        </w:rPr>
        <w:t>trine.bilde@bio.au.dk</w:t>
      </w:r>
      <w:r w:rsidR="0005261E">
        <w:rPr>
          <w:rStyle w:val="Hyperlink"/>
          <w:lang w:val="en-GB"/>
        </w:rPr>
        <w:fldChar w:fldCharType="end"/>
      </w:r>
    </w:p>
    <w:p w14:paraId="4346A992" w14:textId="77777777" w:rsidR="0065309E" w:rsidRPr="00755203" w:rsidRDefault="0065309E" w:rsidP="003E7F10">
      <w:pPr>
        <w:spacing w:line="480" w:lineRule="auto"/>
        <w:rPr>
          <w:rStyle w:val="SubtleEmphasis"/>
          <w:lang w:val="en-GB"/>
        </w:rPr>
      </w:pPr>
    </w:p>
    <w:p w14:paraId="08E41637" w14:textId="77777777" w:rsidR="009F4E3B" w:rsidRPr="00755203" w:rsidRDefault="009F4E3B" w:rsidP="003E7F10">
      <w:pPr>
        <w:spacing w:line="480" w:lineRule="auto"/>
        <w:rPr>
          <w:lang w:val="en-GB"/>
        </w:rPr>
      </w:pPr>
    </w:p>
    <w:p w14:paraId="3134FD18" w14:textId="77777777" w:rsidR="006A0B07" w:rsidRPr="00755203" w:rsidRDefault="006A0B07" w:rsidP="003E7F10">
      <w:pPr>
        <w:pStyle w:val="Heading1"/>
        <w:spacing w:line="480" w:lineRule="auto"/>
        <w:rPr>
          <w:lang w:val="en-GB"/>
        </w:rPr>
      </w:pPr>
    </w:p>
    <w:p w14:paraId="58DE55A3" w14:textId="77777777" w:rsidR="006A0B07" w:rsidRPr="00755203" w:rsidRDefault="006A0B07" w:rsidP="003E7F10">
      <w:pPr>
        <w:spacing w:line="480" w:lineRule="auto"/>
        <w:rPr>
          <w:rFonts w:asciiTheme="majorHAnsi" w:eastAsiaTheme="majorEastAsia" w:hAnsiTheme="majorHAnsi" w:cstheme="majorBidi"/>
          <w:color w:val="2E74B5" w:themeColor="accent1" w:themeShade="BF"/>
          <w:sz w:val="32"/>
          <w:szCs w:val="32"/>
          <w:lang w:val="en-GB"/>
        </w:rPr>
      </w:pPr>
      <w:r w:rsidRPr="00755203">
        <w:rPr>
          <w:lang w:val="en-GB"/>
        </w:rPr>
        <w:br w:type="page"/>
      </w:r>
    </w:p>
    <w:p w14:paraId="648838D6" w14:textId="77777777" w:rsidR="00ED17AF" w:rsidRPr="00755203" w:rsidRDefault="00ED17AF" w:rsidP="003E7F10">
      <w:pPr>
        <w:pStyle w:val="Heading1"/>
        <w:spacing w:line="480" w:lineRule="auto"/>
        <w:rPr>
          <w:lang w:val="en-GB"/>
        </w:rPr>
      </w:pPr>
      <w:r w:rsidRPr="00755203">
        <w:rPr>
          <w:lang w:val="en-GB"/>
        </w:rPr>
        <w:lastRenderedPageBreak/>
        <w:t>Abstract</w:t>
      </w:r>
    </w:p>
    <w:p w14:paraId="58F955CA" w14:textId="77777777" w:rsidR="00532241" w:rsidRPr="00755203" w:rsidRDefault="00ED17AF" w:rsidP="003E7F10">
      <w:pPr>
        <w:pStyle w:val="NoSpacing"/>
        <w:spacing w:line="480" w:lineRule="auto"/>
        <w:rPr>
          <w:lang w:val="en-GB"/>
        </w:rPr>
      </w:pPr>
      <w:r w:rsidRPr="00755203">
        <w:rPr>
          <w:lang w:val="en-GB"/>
        </w:rPr>
        <w:br w:type="column"/>
      </w:r>
      <w:r w:rsidR="00532241" w:rsidRPr="00755203">
        <w:rPr>
          <w:lang w:val="en-GB"/>
        </w:rPr>
        <w:lastRenderedPageBreak/>
        <w:t xml:space="preserve"> </w:t>
      </w:r>
    </w:p>
    <w:p w14:paraId="705CFD5F" w14:textId="77777777" w:rsidR="00532241" w:rsidRDefault="00532241" w:rsidP="003E7F10">
      <w:pPr>
        <w:pStyle w:val="Heading1"/>
        <w:spacing w:line="480" w:lineRule="auto"/>
        <w:rPr>
          <w:lang w:val="en-GB"/>
        </w:rPr>
      </w:pPr>
      <w:r>
        <w:rPr>
          <w:lang w:val="en-GB"/>
        </w:rPr>
        <w:t>Introduction</w:t>
      </w:r>
    </w:p>
    <w:p w14:paraId="3A71214B" w14:textId="221D0BF7" w:rsidR="00532241" w:rsidRDefault="00532241" w:rsidP="003E7F10">
      <w:pPr>
        <w:spacing w:line="480" w:lineRule="auto"/>
        <w:rPr>
          <w:lang w:val="en-GB"/>
        </w:rPr>
      </w:pPr>
    </w:p>
    <w:p w14:paraId="4F60D693" w14:textId="5114A90E" w:rsidR="00E45458" w:rsidRDefault="00E45458" w:rsidP="003E7F10">
      <w:pPr>
        <w:spacing w:line="480" w:lineRule="auto"/>
        <w:rPr>
          <w:lang w:val="en-GB"/>
        </w:rPr>
      </w:pPr>
    </w:p>
    <w:p w14:paraId="20A66E41" w14:textId="77777777" w:rsidR="00E45458" w:rsidRDefault="00E45458" w:rsidP="003E7F10">
      <w:pPr>
        <w:spacing w:line="480" w:lineRule="auto"/>
        <w:rPr>
          <w:lang w:val="en-GB"/>
        </w:rPr>
      </w:pPr>
    </w:p>
    <w:p w14:paraId="2C3F6753" w14:textId="176B9812" w:rsidR="00E45458" w:rsidRDefault="00E45458" w:rsidP="003E7F10">
      <w:pPr>
        <w:spacing w:line="480" w:lineRule="auto"/>
        <w:rPr>
          <w:lang w:val="en-GB"/>
        </w:rPr>
      </w:pPr>
    </w:p>
    <w:p w14:paraId="15B5B7DE" w14:textId="775B8481" w:rsidR="00E45458" w:rsidRDefault="00E45458" w:rsidP="003E7F10">
      <w:pPr>
        <w:spacing w:line="480" w:lineRule="auto"/>
        <w:rPr>
          <w:lang w:val="en-GB"/>
        </w:rPr>
      </w:pPr>
    </w:p>
    <w:p w14:paraId="0CF7464C" w14:textId="055087C9" w:rsidR="00E45458" w:rsidRDefault="00E45458" w:rsidP="003E7F10">
      <w:pPr>
        <w:spacing w:line="480" w:lineRule="auto"/>
        <w:rPr>
          <w:lang w:val="en-GB"/>
        </w:rPr>
      </w:pPr>
    </w:p>
    <w:p w14:paraId="7D75EA01" w14:textId="2F9F2D36" w:rsidR="00E45458" w:rsidRDefault="00E45458" w:rsidP="003E7F10">
      <w:pPr>
        <w:spacing w:line="480" w:lineRule="auto"/>
        <w:rPr>
          <w:lang w:val="en-GB"/>
        </w:rPr>
      </w:pPr>
    </w:p>
    <w:p w14:paraId="08964C68" w14:textId="08FDF8D1" w:rsidR="00E45458" w:rsidRDefault="00E45458" w:rsidP="003E7F10">
      <w:pPr>
        <w:spacing w:line="480" w:lineRule="auto"/>
        <w:rPr>
          <w:lang w:val="en-GB"/>
        </w:rPr>
      </w:pPr>
    </w:p>
    <w:p w14:paraId="123F24E6" w14:textId="1B773D29" w:rsidR="00E45458" w:rsidRDefault="00E45458" w:rsidP="003E7F10">
      <w:pPr>
        <w:spacing w:line="480" w:lineRule="auto"/>
        <w:rPr>
          <w:lang w:val="en-GB"/>
        </w:rPr>
      </w:pPr>
    </w:p>
    <w:p w14:paraId="48720AD0" w14:textId="5A159AE3" w:rsidR="00E45458" w:rsidRDefault="00E45458" w:rsidP="003E7F10">
      <w:pPr>
        <w:spacing w:line="480" w:lineRule="auto"/>
        <w:rPr>
          <w:lang w:val="en-GB"/>
        </w:rPr>
      </w:pPr>
    </w:p>
    <w:p w14:paraId="09E3E1B1" w14:textId="0655F402" w:rsidR="00E45458" w:rsidRDefault="00E45458" w:rsidP="003E7F10">
      <w:pPr>
        <w:spacing w:line="480" w:lineRule="auto"/>
        <w:rPr>
          <w:lang w:val="en-GB"/>
        </w:rPr>
      </w:pPr>
    </w:p>
    <w:p w14:paraId="2A7EA6C0" w14:textId="57CFEC2A" w:rsidR="00E45458" w:rsidRDefault="00E45458" w:rsidP="003E7F10">
      <w:pPr>
        <w:spacing w:line="480" w:lineRule="auto"/>
        <w:rPr>
          <w:lang w:val="en-GB"/>
        </w:rPr>
      </w:pPr>
    </w:p>
    <w:p w14:paraId="5EA3EDFC" w14:textId="51EDB782" w:rsidR="00E45458" w:rsidRDefault="00E45458" w:rsidP="003E7F10">
      <w:pPr>
        <w:spacing w:line="480" w:lineRule="auto"/>
        <w:rPr>
          <w:lang w:val="en-GB"/>
        </w:rPr>
      </w:pPr>
    </w:p>
    <w:p w14:paraId="27A5E3B3" w14:textId="77777777" w:rsidR="00E45458" w:rsidRPr="00532241" w:rsidRDefault="00E45458" w:rsidP="003E7F10">
      <w:pPr>
        <w:spacing w:line="480" w:lineRule="auto"/>
        <w:rPr>
          <w:lang w:val="en-GB"/>
        </w:rPr>
      </w:pPr>
    </w:p>
    <w:p w14:paraId="211716C9" w14:textId="77777777" w:rsidR="00532241" w:rsidRDefault="00532241" w:rsidP="003E7F10">
      <w:pPr>
        <w:pStyle w:val="Heading1"/>
        <w:spacing w:line="480" w:lineRule="auto"/>
        <w:rPr>
          <w:lang w:val="en-GB"/>
        </w:rPr>
      </w:pPr>
    </w:p>
    <w:p w14:paraId="0DD1DD03" w14:textId="77777777" w:rsidR="00ED17AF" w:rsidRPr="00755203" w:rsidRDefault="00ED17AF" w:rsidP="003E7F10">
      <w:pPr>
        <w:pStyle w:val="Heading1"/>
        <w:spacing w:line="480" w:lineRule="auto"/>
        <w:rPr>
          <w:lang w:val="en-GB"/>
        </w:rPr>
      </w:pPr>
      <w:r w:rsidRPr="00755203">
        <w:rPr>
          <w:lang w:val="en-GB"/>
        </w:rPr>
        <w:t>Materials and methods</w:t>
      </w:r>
    </w:p>
    <w:p w14:paraId="47187436" w14:textId="77777777" w:rsidR="0061087A" w:rsidRPr="00755203" w:rsidRDefault="0061087A" w:rsidP="003E7F10">
      <w:pPr>
        <w:pStyle w:val="Heading2"/>
        <w:spacing w:line="480" w:lineRule="auto"/>
        <w:rPr>
          <w:lang w:val="en-GB"/>
        </w:rPr>
      </w:pPr>
      <w:r w:rsidRPr="00755203">
        <w:rPr>
          <w:lang w:val="en-GB"/>
        </w:rPr>
        <w:t>Sample collection</w:t>
      </w:r>
      <w:r w:rsidR="009D72DB" w:rsidRPr="00755203">
        <w:rPr>
          <w:lang w:val="en-GB"/>
        </w:rPr>
        <w:t xml:space="preserve"> and natural temperature conditions</w:t>
      </w:r>
    </w:p>
    <w:p w14:paraId="102F1755" w14:textId="2643BDEC" w:rsidR="009D72DB" w:rsidRPr="00755203" w:rsidRDefault="0061087A" w:rsidP="003E7F10">
      <w:pPr>
        <w:spacing w:line="480" w:lineRule="auto"/>
        <w:rPr>
          <w:lang w:val="en-GB"/>
        </w:rPr>
      </w:pPr>
      <w:r w:rsidRPr="00755203">
        <w:rPr>
          <w:lang w:val="en-GB"/>
        </w:rPr>
        <w:t xml:space="preserve">Spiders were collected from </w:t>
      </w:r>
      <w:r w:rsidR="003B753E" w:rsidRPr="00755203">
        <w:rPr>
          <w:lang w:val="en-GB"/>
        </w:rPr>
        <w:t>four</w:t>
      </w:r>
      <w:r w:rsidRPr="00755203">
        <w:rPr>
          <w:lang w:val="en-GB"/>
        </w:rPr>
        <w:t xml:space="preserve"> different locations in Namibia; Betta, </w:t>
      </w:r>
      <w:proofErr w:type="spellStart"/>
      <w:r w:rsidRPr="00755203">
        <w:rPr>
          <w:lang w:val="en-GB"/>
        </w:rPr>
        <w:t>Karasburg</w:t>
      </w:r>
      <w:proofErr w:type="spellEnd"/>
      <w:r w:rsidRPr="00755203">
        <w:rPr>
          <w:lang w:val="en-GB"/>
        </w:rPr>
        <w:t xml:space="preserve">, </w:t>
      </w:r>
      <w:proofErr w:type="spellStart"/>
      <w:r w:rsidR="00C22024" w:rsidRPr="00755203">
        <w:rPr>
          <w:lang w:val="en-GB"/>
        </w:rPr>
        <w:t>Ota</w:t>
      </w:r>
      <w:r w:rsidR="00C22024">
        <w:rPr>
          <w:lang w:val="en-GB"/>
        </w:rPr>
        <w:t>v</w:t>
      </w:r>
      <w:r w:rsidR="00C22024" w:rsidRPr="00755203">
        <w:rPr>
          <w:lang w:val="en-GB"/>
        </w:rPr>
        <w:t>i</w:t>
      </w:r>
      <w:proofErr w:type="spellEnd"/>
      <w:r w:rsidR="00C22024" w:rsidRPr="00755203">
        <w:rPr>
          <w:lang w:val="en-GB"/>
        </w:rPr>
        <w:t xml:space="preserve"> </w:t>
      </w:r>
      <w:r w:rsidR="003B753E" w:rsidRPr="00755203">
        <w:rPr>
          <w:lang w:val="en-GB"/>
        </w:rPr>
        <w:t xml:space="preserve">and </w:t>
      </w:r>
      <w:proofErr w:type="spellStart"/>
      <w:r w:rsidR="003B753E" w:rsidRPr="00755203">
        <w:rPr>
          <w:lang w:val="en-GB"/>
        </w:rPr>
        <w:t>Stampriet</w:t>
      </w:r>
      <w:proofErr w:type="spellEnd"/>
      <w:r w:rsidR="003B753E" w:rsidRPr="00755203">
        <w:rPr>
          <w:lang w:val="en-GB"/>
        </w:rPr>
        <w:t xml:space="preserve"> in</w:t>
      </w:r>
      <w:r w:rsidR="00C22024">
        <w:rPr>
          <w:lang w:val="en-GB"/>
        </w:rPr>
        <w:t xml:space="preserve"> </w:t>
      </w:r>
      <w:commentRangeStart w:id="23"/>
      <w:r w:rsidR="00C22024">
        <w:rPr>
          <w:lang w:val="en-GB"/>
        </w:rPr>
        <w:t>April</w:t>
      </w:r>
      <w:commentRangeEnd w:id="23"/>
      <w:r w:rsidR="00C22024">
        <w:rPr>
          <w:rStyle w:val="CommentReference"/>
        </w:rPr>
        <w:commentReference w:id="23"/>
      </w:r>
      <w:r w:rsidR="003B753E" w:rsidRPr="00755203">
        <w:rPr>
          <w:lang w:val="en-GB"/>
        </w:rPr>
        <w:t xml:space="preserve"> 2017</w:t>
      </w:r>
      <w:r w:rsidR="00DF6106" w:rsidRPr="00755203">
        <w:rPr>
          <w:lang w:val="en-GB"/>
        </w:rPr>
        <w:t xml:space="preserve"> (see </w:t>
      </w:r>
      <w:r w:rsidR="00621009" w:rsidRPr="00755203">
        <w:rPr>
          <w:lang w:val="en-GB"/>
        </w:rPr>
        <w:t>F</w:t>
      </w:r>
      <w:r w:rsidR="00DF6106" w:rsidRPr="00755203">
        <w:rPr>
          <w:lang w:val="en-GB"/>
        </w:rPr>
        <w:t>ig</w:t>
      </w:r>
      <w:r w:rsidR="009D72DB" w:rsidRPr="00755203">
        <w:rPr>
          <w:lang w:val="en-GB"/>
        </w:rPr>
        <w:t>.</w:t>
      </w:r>
      <w:r w:rsidR="00DF6106" w:rsidRPr="00755203">
        <w:rPr>
          <w:lang w:val="en-GB"/>
        </w:rPr>
        <w:t xml:space="preserve"> 1</w:t>
      </w:r>
      <w:r w:rsidR="00621009" w:rsidRPr="00755203">
        <w:rPr>
          <w:lang w:val="en-GB"/>
        </w:rPr>
        <w:t>A</w:t>
      </w:r>
      <w:r w:rsidR="00DF6106" w:rsidRPr="00755203">
        <w:rPr>
          <w:lang w:val="en-GB"/>
        </w:rPr>
        <w:t>)</w:t>
      </w:r>
      <w:r w:rsidR="003B753E" w:rsidRPr="00755203">
        <w:rPr>
          <w:lang w:val="en-GB"/>
        </w:rPr>
        <w:t xml:space="preserve">. From each </w:t>
      </w:r>
      <w:r w:rsidR="00C22024">
        <w:rPr>
          <w:lang w:val="en-GB"/>
        </w:rPr>
        <w:t>location</w:t>
      </w:r>
      <w:r w:rsidR="00C22024" w:rsidRPr="00755203">
        <w:rPr>
          <w:lang w:val="en-GB"/>
        </w:rPr>
        <w:t xml:space="preserve"> </w:t>
      </w:r>
      <w:r w:rsidR="003B753E" w:rsidRPr="00755203">
        <w:rPr>
          <w:lang w:val="en-GB"/>
        </w:rPr>
        <w:t xml:space="preserve">up to 20 nests were sampled, and brought to the laboratory at Aarhus University. </w:t>
      </w:r>
      <w:r w:rsidR="009D72DB" w:rsidRPr="00755203">
        <w:rPr>
          <w:lang w:val="en-GB"/>
        </w:rPr>
        <w:t xml:space="preserve">Temperature data from the four collection sites were extracted from </w:t>
      </w:r>
      <w:commentRangeStart w:id="24"/>
      <w:proofErr w:type="spellStart"/>
      <w:r w:rsidR="009D72DB" w:rsidRPr="00755203">
        <w:rPr>
          <w:lang w:val="en-GB"/>
        </w:rPr>
        <w:t>Aagaard</w:t>
      </w:r>
      <w:proofErr w:type="spellEnd"/>
      <w:r w:rsidR="009D72DB" w:rsidRPr="00755203">
        <w:rPr>
          <w:lang w:val="en-GB"/>
        </w:rPr>
        <w:t xml:space="preserve"> et al (202</w:t>
      </w:r>
      <w:r w:rsidR="000739E0">
        <w:rPr>
          <w:lang w:val="en-GB"/>
        </w:rPr>
        <w:t>2</w:t>
      </w:r>
      <w:commentRangeEnd w:id="24"/>
      <w:r w:rsidR="00CB2E48" w:rsidRPr="00755203">
        <w:rPr>
          <w:rStyle w:val="CommentReference"/>
          <w:lang w:val="en-GB"/>
        </w:rPr>
        <w:commentReference w:id="24"/>
      </w:r>
      <w:r w:rsidR="009D72DB" w:rsidRPr="00755203">
        <w:rPr>
          <w:lang w:val="en-GB"/>
        </w:rPr>
        <w:t>)</w:t>
      </w:r>
      <w:r w:rsidR="00280EF8" w:rsidRPr="00755203">
        <w:rPr>
          <w:lang w:val="en-GB"/>
        </w:rPr>
        <w:t xml:space="preserve"> (Fig. 1B)</w:t>
      </w:r>
      <w:r w:rsidR="009D72DB" w:rsidRPr="00755203">
        <w:rPr>
          <w:lang w:val="en-GB"/>
        </w:rPr>
        <w:t xml:space="preserve">. </w:t>
      </w:r>
    </w:p>
    <w:p w14:paraId="799ED7F0" w14:textId="77777777" w:rsidR="00280EF8" w:rsidRPr="00755203" w:rsidRDefault="00280EF8" w:rsidP="003E7F10">
      <w:pPr>
        <w:pStyle w:val="Heading2"/>
        <w:spacing w:line="480" w:lineRule="auto"/>
        <w:rPr>
          <w:lang w:val="en-GB"/>
        </w:rPr>
      </w:pPr>
      <w:r w:rsidRPr="00755203">
        <w:rPr>
          <w:lang w:val="en-GB"/>
        </w:rPr>
        <w:t>Population phylogenetic reconstruction</w:t>
      </w:r>
    </w:p>
    <w:p w14:paraId="28E353A2" w14:textId="7FAAFDF0" w:rsidR="00524385" w:rsidRPr="003A264B" w:rsidRDefault="00280EF8" w:rsidP="003E7F10">
      <w:pPr>
        <w:spacing w:line="480" w:lineRule="auto"/>
        <w:rPr>
          <w:i/>
          <w:lang w:val="en-GB"/>
        </w:rPr>
      </w:pPr>
      <w:r w:rsidRPr="00755203">
        <w:rPr>
          <w:lang w:val="en-GB"/>
        </w:rPr>
        <w:t xml:space="preserve">To construct the phylogenetic relationship among the studied populations </w:t>
      </w:r>
      <w:r w:rsidR="004F13F7" w:rsidRPr="00755203">
        <w:rPr>
          <w:lang w:val="en-GB"/>
        </w:rPr>
        <w:t xml:space="preserve">we downloaded </w:t>
      </w:r>
      <w:r w:rsidR="003A264B">
        <w:rPr>
          <w:lang w:val="en-GB"/>
        </w:rPr>
        <w:t xml:space="preserve">mapped sequence </w:t>
      </w:r>
      <w:r w:rsidR="004F13F7" w:rsidRPr="00755203">
        <w:rPr>
          <w:lang w:val="en-GB"/>
        </w:rPr>
        <w:t xml:space="preserve">data from </w:t>
      </w:r>
      <w:proofErr w:type="spellStart"/>
      <w:r w:rsidR="004F13F7" w:rsidRPr="00755203">
        <w:rPr>
          <w:lang w:val="en-GB"/>
        </w:rPr>
        <w:t>Aagaard</w:t>
      </w:r>
      <w:proofErr w:type="spellEnd"/>
      <w:r w:rsidR="004F13F7" w:rsidRPr="00755203">
        <w:rPr>
          <w:lang w:val="en-GB"/>
        </w:rPr>
        <w:t xml:space="preserve"> et al (2021), </w:t>
      </w:r>
      <w:r w:rsidR="00524385">
        <w:rPr>
          <w:lang w:val="en-GB"/>
        </w:rPr>
        <w:t xml:space="preserve">and </w:t>
      </w:r>
      <w:proofErr w:type="spellStart"/>
      <w:r w:rsidR="00524385">
        <w:rPr>
          <w:lang w:val="en-GB"/>
        </w:rPr>
        <w:t>bcftools</w:t>
      </w:r>
      <w:proofErr w:type="spellEnd"/>
      <w:r w:rsidR="00524385">
        <w:rPr>
          <w:lang w:val="en-GB"/>
        </w:rPr>
        <w:t xml:space="preserve"> were used to construct </w:t>
      </w:r>
      <w:proofErr w:type="spellStart"/>
      <w:r w:rsidR="00524385">
        <w:rPr>
          <w:lang w:val="en-GB"/>
        </w:rPr>
        <w:t>vcf</w:t>
      </w:r>
      <w:proofErr w:type="spellEnd"/>
      <w:r w:rsidR="00524385">
        <w:rPr>
          <w:lang w:val="en-GB"/>
        </w:rPr>
        <w:t>-files (</w:t>
      </w:r>
      <w:r w:rsidR="00524385" w:rsidRPr="00901C37">
        <w:rPr>
          <w:rFonts w:ascii="Times New Roman" w:hAnsi="Times New Roman" w:cs="Times New Roman"/>
          <w:sz w:val="24"/>
          <w:szCs w:val="24"/>
          <w:lang w:val="en-US"/>
        </w:rPr>
        <w:t>‘</w:t>
      </w:r>
      <w:proofErr w:type="spellStart"/>
      <w:r w:rsidR="00524385" w:rsidRPr="00901C37">
        <w:rPr>
          <w:rFonts w:ascii="Times New Roman" w:hAnsi="Times New Roman" w:cs="Times New Roman"/>
          <w:sz w:val="24"/>
          <w:szCs w:val="24"/>
          <w:lang w:val="en-US"/>
        </w:rPr>
        <w:t>mpileup</w:t>
      </w:r>
      <w:proofErr w:type="spellEnd"/>
      <w:r w:rsidR="00524385" w:rsidRPr="00901C37">
        <w:rPr>
          <w:rFonts w:ascii="Times New Roman" w:hAnsi="Times New Roman" w:cs="Times New Roman"/>
          <w:sz w:val="24"/>
          <w:szCs w:val="24"/>
          <w:lang w:val="en-US"/>
        </w:rPr>
        <w:t>’ without indel calling (-I) and ‘call’</w:t>
      </w:r>
      <w:r w:rsidR="00524385">
        <w:rPr>
          <w:rFonts w:ascii="Times New Roman" w:hAnsi="Times New Roman" w:cs="Times New Roman"/>
          <w:sz w:val="24"/>
          <w:szCs w:val="24"/>
          <w:lang w:val="en-US"/>
        </w:rPr>
        <w:t xml:space="preserve">, </w:t>
      </w:r>
      <w:r w:rsidR="00524385">
        <w:rPr>
          <w:rFonts w:ascii="Times New Roman" w:hAnsi="Times New Roman" w:cs="Times New Roman"/>
          <w:sz w:val="24"/>
          <w:szCs w:val="24"/>
          <w:lang w:val="en-US"/>
        </w:rPr>
        <w:fldChar w:fldCharType="begin" w:fldLock="1"/>
      </w:r>
      <w:r w:rsidR="006759F5">
        <w:rPr>
          <w:rFonts w:ascii="Times New Roman" w:hAnsi="Times New Roman" w:cs="Times New Roman"/>
          <w:sz w:val="24"/>
          <w:szCs w:val="24"/>
          <w:lang w:val="en-US"/>
        </w:rPr>
        <w:instrText>ADDIN CSL_CITATION {"citationItems":[{"id":"ITEM-1","itemData":{"DOI":"10.1093/bioinformatics/btr509","ISSN":"13674803","PMID":"21903627","abstract":"Motivation: Most existing methods for DNA sequence analysis rely on accurate sequences or genotypes. However, in applications of the next-generation sequencing (NGS), accurate genotypes may not be easily obtained (e.g. multi-sample low-coverage sequencing or somatic mutation discovery). These applications press for the development of new methods for analyzing sequence data with uncertainty. Results: We present a statistical framework for calling SNPs, discovering somatic mutations, inferring population genetical parameters and performing association tests directly based on sequencing data without explicit genotyping or linkage-based imputation. On real data, we demonstrate that our method achieves comparable accuracy to alternative methods for estimating site allele count, for inferring allele frequency spectrum and for association mapping. We also highlight the necessity of using symmetric datasets for finding somatic mutations and confirm that for discovering rare events, mismapping is frequently the leading source of errors. © The Author 2011. Published by Oxford University Press. All rights reserved.","author":[{"dropping-particle":"","family":"Li","given":"Heng","non-dropping-particle":"","parse-names":false,"suffix":""}],"container-title":"Bioinformatics","id":"ITEM-1","issue":"21","issued":{"date-parts":[["2011"]]},"page":"2987-2993","title":"A statistical framework for SNP calling, mutation discovery, association mapping and population genetical parameter estimation from sequencing data","type":"article-journal","volume":"27"},"uris":["http://www.mendeley.com/documents/?uuid=1932adf0-4380-43e8-9256-e04008d4eab5"]}],"mendeley":{"formattedCitation":"(Li, 2011)","plainTextFormattedCitation":"(Li, 2011)","previouslyFormattedCitation":"(Li, 2011)"},"properties":{"noteIndex":0},"schema":"https://github.com/citation-style-language/schema/raw/master/csl-citation.json"}</w:instrText>
      </w:r>
      <w:r w:rsidR="00524385">
        <w:rPr>
          <w:rFonts w:ascii="Times New Roman" w:hAnsi="Times New Roman" w:cs="Times New Roman"/>
          <w:sz w:val="24"/>
          <w:szCs w:val="24"/>
          <w:lang w:val="en-US"/>
        </w:rPr>
        <w:fldChar w:fldCharType="separate"/>
      </w:r>
      <w:r w:rsidR="00524385" w:rsidRPr="00524385">
        <w:rPr>
          <w:rFonts w:ascii="Times New Roman" w:hAnsi="Times New Roman" w:cs="Times New Roman"/>
          <w:noProof/>
          <w:sz w:val="24"/>
          <w:szCs w:val="24"/>
          <w:lang w:val="en-US"/>
        </w:rPr>
        <w:t>(Li, 2011)</w:t>
      </w:r>
      <w:r w:rsidR="00524385">
        <w:rPr>
          <w:rFonts w:ascii="Times New Roman" w:hAnsi="Times New Roman" w:cs="Times New Roman"/>
          <w:sz w:val="24"/>
          <w:szCs w:val="24"/>
          <w:lang w:val="en-US"/>
        </w:rPr>
        <w:fldChar w:fldCharType="end"/>
      </w:r>
      <w:r w:rsidR="00524385">
        <w:rPr>
          <w:rFonts w:ascii="Times New Roman" w:hAnsi="Times New Roman" w:cs="Times New Roman"/>
          <w:sz w:val="24"/>
          <w:szCs w:val="24"/>
          <w:lang w:val="en-US"/>
        </w:rPr>
        <w:t>)</w:t>
      </w:r>
      <w:r w:rsidR="006759F5">
        <w:rPr>
          <w:rFonts w:ascii="Times New Roman" w:hAnsi="Times New Roman" w:cs="Times New Roman"/>
          <w:sz w:val="24"/>
          <w:szCs w:val="24"/>
          <w:lang w:val="en-US"/>
        </w:rPr>
        <w:t xml:space="preserve">. </w:t>
      </w:r>
      <w:proofErr w:type="spellStart"/>
      <w:r w:rsidR="006759F5">
        <w:rPr>
          <w:rFonts w:ascii="Times New Roman" w:hAnsi="Times New Roman" w:cs="Times New Roman"/>
          <w:sz w:val="24"/>
          <w:szCs w:val="24"/>
          <w:lang w:val="en-US"/>
        </w:rPr>
        <w:t>Samtools</w:t>
      </w:r>
      <w:proofErr w:type="spellEnd"/>
      <w:r w:rsidR="006759F5">
        <w:rPr>
          <w:rFonts w:ascii="Times New Roman" w:hAnsi="Times New Roman" w:cs="Times New Roman"/>
          <w:sz w:val="24"/>
          <w:szCs w:val="24"/>
          <w:lang w:val="en-US"/>
        </w:rPr>
        <w:t xml:space="preserve"> </w:t>
      </w:r>
      <w:proofErr w:type="spellStart"/>
      <w:r w:rsidR="006759F5">
        <w:rPr>
          <w:rFonts w:ascii="Times New Roman" w:hAnsi="Times New Roman" w:cs="Times New Roman"/>
          <w:sz w:val="24"/>
          <w:szCs w:val="24"/>
          <w:lang w:val="en-US"/>
        </w:rPr>
        <w:t>faidx</w:t>
      </w:r>
      <w:proofErr w:type="spellEnd"/>
      <w:r w:rsidR="006759F5">
        <w:rPr>
          <w:rFonts w:ascii="Times New Roman" w:hAnsi="Times New Roman" w:cs="Times New Roman"/>
          <w:sz w:val="24"/>
          <w:szCs w:val="24"/>
          <w:lang w:val="en-US"/>
        </w:rPr>
        <w:t xml:space="preserve"> </w:t>
      </w:r>
      <w:r w:rsidR="006759F5">
        <w:rPr>
          <w:rFonts w:ascii="Times New Roman" w:hAnsi="Times New Roman" w:cs="Times New Roman"/>
          <w:sz w:val="24"/>
          <w:szCs w:val="24"/>
          <w:lang w:val="en-US"/>
        </w:rPr>
        <w:fldChar w:fldCharType="begin" w:fldLock="1"/>
      </w:r>
      <w:r w:rsidR="006759F5">
        <w:rPr>
          <w:rFonts w:ascii="Times New Roman" w:hAnsi="Times New Roman" w:cs="Times New Roman"/>
          <w:sz w:val="24"/>
          <w:szCs w:val="24"/>
          <w:lang w:val="en-US"/>
        </w:rPr>
        <w:instrText>ADDIN CSL_CITATION {"citationItems":[{"id":"ITEM-1","itemData":{"DOI":"10.1093/bioinformatics/btp352","ISSN":"13674803","PMID":"19505943","abstract":"Summary: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container-title":"Bioinformatics","id":"ITEM-1","issue":"16","issued":{"date-parts":[["2009"]]},"page":"2078-2079","title":"The Sequence Alignment/Map format and SAMtools","type":"article-journal","volume":"25"},"uris":["http://www.mendeley.com/documents/?uuid=f6cfad36-840a-4e98-a910-899cc1ca25a3"]}],"mendeley":{"formattedCitation":"(Li et al., 2009)","plainTextFormattedCitation":"(Li et al., 2009)","previouslyFormattedCitation":"(Li et al., 2009)"},"properties":{"noteIndex":0},"schema":"https://github.com/citation-style-language/schema/raw/master/csl-citation.json"}</w:instrText>
      </w:r>
      <w:r w:rsidR="006759F5">
        <w:rPr>
          <w:rFonts w:ascii="Times New Roman" w:hAnsi="Times New Roman" w:cs="Times New Roman"/>
          <w:sz w:val="24"/>
          <w:szCs w:val="24"/>
          <w:lang w:val="en-US"/>
        </w:rPr>
        <w:fldChar w:fldCharType="separate"/>
      </w:r>
      <w:r w:rsidR="006759F5" w:rsidRPr="006759F5">
        <w:rPr>
          <w:rFonts w:ascii="Times New Roman" w:hAnsi="Times New Roman" w:cs="Times New Roman"/>
          <w:noProof/>
          <w:sz w:val="24"/>
          <w:szCs w:val="24"/>
          <w:lang w:val="en-US"/>
        </w:rPr>
        <w:t>(Li et al., 2009)</w:t>
      </w:r>
      <w:r w:rsidR="006759F5">
        <w:rPr>
          <w:rFonts w:ascii="Times New Roman" w:hAnsi="Times New Roman" w:cs="Times New Roman"/>
          <w:sz w:val="24"/>
          <w:szCs w:val="24"/>
          <w:lang w:val="en-US"/>
        </w:rPr>
        <w:fldChar w:fldCharType="end"/>
      </w:r>
      <w:r w:rsidR="006759F5">
        <w:rPr>
          <w:rFonts w:ascii="Times New Roman" w:hAnsi="Times New Roman" w:cs="Times New Roman"/>
          <w:sz w:val="24"/>
          <w:szCs w:val="24"/>
          <w:lang w:val="en-US"/>
        </w:rPr>
        <w:t xml:space="preserve"> was used to extract coding positions, </w:t>
      </w:r>
      <w:proofErr w:type="spellStart"/>
      <w:r w:rsidR="006759F5">
        <w:rPr>
          <w:rFonts w:ascii="Times New Roman" w:hAnsi="Times New Roman" w:cs="Times New Roman"/>
          <w:sz w:val="24"/>
          <w:szCs w:val="24"/>
          <w:lang w:val="en-US"/>
        </w:rPr>
        <w:t>bcftools</w:t>
      </w:r>
      <w:proofErr w:type="spellEnd"/>
      <w:r w:rsidR="006759F5">
        <w:rPr>
          <w:rFonts w:ascii="Times New Roman" w:hAnsi="Times New Roman" w:cs="Times New Roman"/>
          <w:sz w:val="24"/>
          <w:szCs w:val="24"/>
          <w:lang w:val="en-US"/>
        </w:rPr>
        <w:t xml:space="preserve"> ‘consensus’ </w:t>
      </w:r>
      <w:r w:rsidR="006759F5">
        <w:rPr>
          <w:rFonts w:ascii="Times New Roman" w:hAnsi="Times New Roman" w:cs="Times New Roman"/>
          <w:sz w:val="24"/>
          <w:szCs w:val="24"/>
          <w:lang w:val="en-US"/>
        </w:rPr>
        <w:fldChar w:fldCharType="begin" w:fldLock="1"/>
      </w:r>
      <w:r w:rsidR="003A264B">
        <w:rPr>
          <w:rFonts w:ascii="Times New Roman" w:hAnsi="Times New Roman" w:cs="Times New Roman"/>
          <w:sz w:val="24"/>
          <w:szCs w:val="24"/>
          <w:lang w:val="en-US"/>
        </w:rPr>
        <w:instrText>ADDIN CSL_CITATION {"citationItems":[{"id":"ITEM-1","itemData":{"DOI":"10.1093/bioinformatics/btx100","ISSN":"14602059","PMID":"28205675","abstract":"Motivation: Prediction of functional variant consequences is an important part of sequencing pipelines, allowing the categorization and prioritization of genetic variants for follow up analysis. However, current predictors analyze variants as isolated events, which can lead to incorrect predictions when adjacent variants alter the same codon, or when a frame-shifting indel is followed by a frame-restoring indel. Exploiting known haplotype information when making consequence predictions can resolve these issues. Results: BCFtools/csq is a fast program for haplotype-aware consequence calling which can take into account known phase. Consequence predictions are changed for 501 of 5019 compound variants found in the 81.7M variants in the 1000 Genomes Project data, with an average of 139 compound variants per haplotype. Predictions match existing tools when run in localized mode, but the program is an order of magnitude faster and requires an order of magnitude less memory. Availability and Implementation: The program is freely available for commercial and noncommercial use in the BCFtools package which is available for download from http://samtools. github.io/bcftools.","author":[{"dropping-particle":"","family":"Danecek","given":"Petr","non-dropping-particle":"","parse-names":false,"suffix":""},{"dropping-particle":"","family":"McCarthy","given":"Shane A.","non-dropping-particle":"","parse-names":false,"suffix":""}],"container-title":"Bioinformatics","id":"ITEM-1","issue":"13","issued":{"date-parts":[["2017","7","1"]]},"page":"2037-2039","publisher":"Oxford University Press","title":"BCFtools/csq: Haplotype-aware variant consequences","type":"article-journal","volume":"33"},"uris":["http://www.mendeley.com/documents/?uuid=3e7f957b-9f08-3833-840e-953b7eb404e0"]}],"mendeley":{"formattedCitation":"(Danecek &amp; McCarthy, 2017)","plainTextFormattedCitation":"(Danecek &amp; McCarthy, 2017)","previouslyFormattedCitation":"(Danecek &amp; McCarthy, 2017)"},"properties":{"noteIndex":0},"schema":"https://github.com/citation-style-language/schema/raw/master/csl-citation.json"}</w:instrText>
      </w:r>
      <w:r w:rsidR="006759F5">
        <w:rPr>
          <w:rFonts w:ascii="Times New Roman" w:hAnsi="Times New Roman" w:cs="Times New Roman"/>
          <w:sz w:val="24"/>
          <w:szCs w:val="24"/>
          <w:lang w:val="en-US"/>
        </w:rPr>
        <w:fldChar w:fldCharType="separate"/>
      </w:r>
      <w:r w:rsidR="006759F5" w:rsidRPr="006759F5">
        <w:rPr>
          <w:rFonts w:ascii="Times New Roman" w:hAnsi="Times New Roman" w:cs="Times New Roman"/>
          <w:noProof/>
          <w:sz w:val="24"/>
          <w:szCs w:val="24"/>
          <w:lang w:val="en-US"/>
        </w:rPr>
        <w:t>(Danecek &amp; McCarthy, 2017)</w:t>
      </w:r>
      <w:r w:rsidR="006759F5">
        <w:rPr>
          <w:rFonts w:ascii="Times New Roman" w:hAnsi="Times New Roman" w:cs="Times New Roman"/>
          <w:sz w:val="24"/>
          <w:szCs w:val="24"/>
          <w:lang w:val="en-US"/>
        </w:rPr>
        <w:fldChar w:fldCharType="end"/>
      </w:r>
      <w:r w:rsidR="006759F5">
        <w:rPr>
          <w:rFonts w:ascii="Times New Roman" w:hAnsi="Times New Roman" w:cs="Times New Roman"/>
          <w:sz w:val="24"/>
          <w:szCs w:val="24"/>
          <w:lang w:val="en-US"/>
        </w:rPr>
        <w:t xml:space="preserve"> to call consensus sequences</w:t>
      </w:r>
      <w:r w:rsidR="003A264B">
        <w:rPr>
          <w:rFonts w:ascii="Times New Roman" w:hAnsi="Times New Roman" w:cs="Times New Roman"/>
          <w:sz w:val="24"/>
          <w:szCs w:val="24"/>
          <w:lang w:val="en-US"/>
        </w:rPr>
        <w:t>, that were subsequently joined to one sequence per location and aligned. Every 50</w:t>
      </w:r>
      <w:r w:rsidR="003A264B" w:rsidRPr="00A17696">
        <w:rPr>
          <w:rFonts w:ascii="Times New Roman" w:hAnsi="Times New Roman" w:cs="Times New Roman"/>
          <w:sz w:val="24"/>
          <w:szCs w:val="24"/>
          <w:vertAlign w:val="superscript"/>
          <w:lang w:val="en-US"/>
        </w:rPr>
        <w:t>th</w:t>
      </w:r>
      <w:r w:rsidR="003A264B">
        <w:rPr>
          <w:rFonts w:ascii="Times New Roman" w:hAnsi="Times New Roman" w:cs="Times New Roman"/>
          <w:sz w:val="24"/>
          <w:szCs w:val="24"/>
          <w:lang w:val="en-US"/>
        </w:rPr>
        <w:t xml:space="preserve"> exon was extracted, and a neighbor-joining tree was built by Mega </w:t>
      </w:r>
      <w:commentRangeStart w:id="25"/>
      <w:r w:rsidR="003A264B">
        <w:rPr>
          <w:rFonts w:ascii="Times New Roman" w:hAnsi="Times New Roman" w:cs="Times New Roman"/>
          <w:sz w:val="24"/>
          <w:szCs w:val="24"/>
          <w:lang w:val="en-US"/>
        </w:rPr>
        <w:t xml:space="preserve">X </w:t>
      </w:r>
      <w:commentRangeEnd w:id="25"/>
      <w:r w:rsidR="003A264B">
        <w:rPr>
          <w:rStyle w:val="CommentReference"/>
        </w:rPr>
        <w:commentReference w:id="25"/>
      </w:r>
      <w:r w:rsidR="003A264B">
        <w:rPr>
          <w:rFonts w:ascii="Times New Roman" w:hAnsi="Times New Roman" w:cs="Times New Roman"/>
          <w:sz w:val="24"/>
          <w:szCs w:val="24"/>
          <w:lang w:val="en-US"/>
        </w:rPr>
        <w:fldChar w:fldCharType="begin" w:fldLock="1"/>
      </w:r>
      <w:r w:rsidR="004565C2">
        <w:rPr>
          <w:rFonts w:ascii="Times New Roman" w:hAnsi="Times New Roman" w:cs="Times New Roman"/>
          <w:sz w:val="24"/>
          <w:szCs w:val="24"/>
          <w:lang w:val="en-US"/>
        </w:rPr>
        <w:instrText>ADDIN CSL_CITATION {"citationItems":[{"id":"ITEM-1","itemData":{"DOI":"10.1093/molbev/msy096","ISSN":"15371719","PMID":"29722887","abstract":"The Molecular Evolutionary Genetics Analysis (MEGA) software implements many analytical methods and tools for phylogenomics and phylomedicine. Here, we report a transformation of MEGA to enable cross-platform use on Microsoft Windows and Linux operating systems. MEGA X does not require virtualization or emulation software and provides a uniform user experience across platforms. MEGA X has additionally been upgraded to use multiple computing cores for many molecular evolutionary analyses. MEGA X is available in two interfaces (graphical and command line) and can be downloaded from www.megasoftware.net free of charge.","author":[{"dropping-particle":"","family":"Kumar","given":"Sudhir","non-dropping-particle":"","parse-names":false,"suffix":""},{"dropping-particle":"","family":"Stecher","given":"Glen","non-dropping-particle":"","parse-names":false,"suffix":""},{"dropping-particle":"","family":"Li","given":"Michael","non-dropping-particle":"","parse-names":false,"suffix":""},{"dropping-particle":"","family":"Knyaz","given":"Christina","non-dropping-particle":"","parse-names":false,"suffix":""},{"dropping-particle":"","family":"Tamura","given":"Koichiro","non-dropping-particle":"","parse-names":false,"suffix":""}],"container-title":"Molecular Biology and Evolution","id":"ITEM-1","issue":"6","issued":{"date-parts":[["2018","6","1"]]},"page":"1547-1549","publisher":"Mol Biol Evol","title":"MEGA X: Molecular evolutionary genetics analysis across computing platforms","type":"article-journal","volume":"35"},"uris":["http://www.mendeley.com/documents/?uuid=32e179e7-fb8e-3c13-9cf4-c90b13934ccf"]}],"mendeley":{"formattedCitation":"(Kumar, Stecher, Li, Knyaz, &amp; Tamura, 2018)","plainTextFormattedCitation":"(Kumar, Stecher, Li, Knyaz, &amp; Tamura, 2018)","previouslyFormattedCitation":"(Kumar, Stecher, Li, Knyaz, &amp; Tamura, 2018)"},"properties":{"noteIndex":0},"schema":"https://github.com/citation-style-language/schema/raw/master/csl-citation.json"}</w:instrText>
      </w:r>
      <w:r w:rsidR="003A264B">
        <w:rPr>
          <w:rFonts w:ascii="Times New Roman" w:hAnsi="Times New Roman" w:cs="Times New Roman"/>
          <w:sz w:val="24"/>
          <w:szCs w:val="24"/>
          <w:lang w:val="en-US"/>
        </w:rPr>
        <w:fldChar w:fldCharType="separate"/>
      </w:r>
      <w:r w:rsidR="003A264B" w:rsidRPr="003A264B">
        <w:rPr>
          <w:rFonts w:ascii="Times New Roman" w:hAnsi="Times New Roman" w:cs="Times New Roman"/>
          <w:noProof/>
          <w:sz w:val="24"/>
          <w:szCs w:val="24"/>
          <w:lang w:val="en-US"/>
        </w:rPr>
        <w:t>(Kumar, Stecher, Li, Knyaz, &amp; Tamura, 2018)</w:t>
      </w:r>
      <w:r w:rsidR="003A264B">
        <w:rPr>
          <w:rFonts w:ascii="Times New Roman" w:hAnsi="Times New Roman" w:cs="Times New Roman"/>
          <w:sz w:val="24"/>
          <w:szCs w:val="24"/>
          <w:lang w:val="en-US"/>
        </w:rPr>
        <w:fldChar w:fldCharType="end"/>
      </w:r>
      <w:r w:rsidR="003A264B">
        <w:rPr>
          <w:rFonts w:ascii="Times New Roman" w:hAnsi="Times New Roman" w:cs="Times New Roman"/>
          <w:sz w:val="24"/>
          <w:szCs w:val="24"/>
          <w:lang w:val="en-US"/>
        </w:rPr>
        <w:t>. The alignment was approximately 1,500,000 bp, and 1000 bootstraps were run to support branching.</w:t>
      </w:r>
    </w:p>
    <w:p w14:paraId="6DBEE41A" w14:textId="77777777" w:rsidR="009D72DB" w:rsidRPr="00755203" w:rsidRDefault="009D72DB" w:rsidP="003E7F10">
      <w:pPr>
        <w:pStyle w:val="Heading2"/>
        <w:spacing w:line="480" w:lineRule="auto"/>
        <w:rPr>
          <w:lang w:val="en-GB"/>
        </w:rPr>
      </w:pPr>
      <w:r w:rsidRPr="00755203">
        <w:rPr>
          <w:lang w:val="en-GB"/>
        </w:rPr>
        <w:t>Common gardens setup</w:t>
      </w:r>
    </w:p>
    <w:p w14:paraId="4F41AE2F" w14:textId="5F451D92" w:rsidR="00044F50" w:rsidRPr="00755203" w:rsidRDefault="003B753E" w:rsidP="003E7F10">
      <w:pPr>
        <w:spacing w:line="480" w:lineRule="auto"/>
        <w:rPr>
          <w:lang w:val="en-GB"/>
        </w:rPr>
      </w:pPr>
      <w:r w:rsidRPr="00755203">
        <w:rPr>
          <w:lang w:val="en-GB"/>
        </w:rPr>
        <w:t>All nests were kept at room temperature (about 21</w:t>
      </w:r>
      <w:r w:rsidR="00F413DA">
        <w:rPr>
          <w:lang w:val="en-GB"/>
        </w:rPr>
        <w:t>˚C</w:t>
      </w:r>
      <w:r w:rsidRPr="00755203">
        <w:rPr>
          <w:lang w:val="en-GB"/>
        </w:rPr>
        <w:t>)</w:t>
      </w:r>
      <w:r w:rsidR="00F413DA">
        <w:rPr>
          <w:lang w:val="en-GB"/>
        </w:rPr>
        <w:t xml:space="preserve"> </w:t>
      </w:r>
      <w:r w:rsidRPr="00755203">
        <w:rPr>
          <w:lang w:val="en-GB"/>
        </w:rPr>
        <w:t xml:space="preserve">for at least two weeks before acclimation treatment. </w:t>
      </w:r>
      <w:r w:rsidR="00044F50" w:rsidRPr="00755203">
        <w:rPr>
          <w:lang w:val="en-GB"/>
        </w:rPr>
        <w:t xml:space="preserve">The spiders were acclimated to five </w:t>
      </w:r>
      <w:r w:rsidR="003376F4" w:rsidRPr="00755203">
        <w:rPr>
          <w:lang w:val="en-GB"/>
        </w:rPr>
        <w:t xml:space="preserve">constant </w:t>
      </w:r>
      <w:r w:rsidR="00044F50" w:rsidRPr="00755203">
        <w:rPr>
          <w:lang w:val="en-GB"/>
        </w:rPr>
        <w:t>thermal regimes</w:t>
      </w:r>
      <w:r w:rsidR="00724CA0" w:rsidRPr="00755203">
        <w:rPr>
          <w:lang w:val="en-GB"/>
        </w:rPr>
        <w:t>:</w:t>
      </w:r>
      <w:r w:rsidR="00044F50" w:rsidRPr="00755203">
        <w:rPr>
          <w:lang w:val="en-GB"/>
        </w:rPr>
        <w:t xml:space="preserve"> 15, 19, 23, 25 and 29</w:t>
      </w:r>
      <w:r w:rsidR="00C22024">
        <w:rPr>
          <w:rFonts w:cstheme="minorHAnsi"/>
          <w:lang w:val="en-GB"/>
        </w:rPr>
        <w:t>°</w:t>
      </w:r>
      <w:r w:rsidR="00C22024">
        <w:rPr>
          <w:lang w:val="en-GB"/>
        </w:rPr>
        <w:t>C</w:t>
      </w:r>
      <w:r w:rsidR="00044F50" w:rsidRPr="00755203">
        <w:rPr>
          <w:lang w:val="en-GB"/>
        </w:rPr>
        <w:t xml:space="preserve"> </w:t>
      </w:r>
      <w:r w:rsidR="003376F4" w:rsidRPr="00755203">
        <w:rPr>
          <w:lang w:val="en-GB"/>
        </w:rPr>
        <w:t xml:space="preserve">prior to testing their thermal </w:t>
      </w:r>
      <w:r w:rsidR="008F7845" w:rsidRPr="00755203">
        <w:rPr>
          <w:lang w:val="en-GB"/>
        </w:rPr>
        <w:t>tolerances</w:t>
      </w:r>
      <w:r w:rsidR="003376F4" w:rsidRPr="00755203">
        <w:rPr>
          <w:lang w:val="en-GB"/>
        </w:rPr>
        <w:t xml:space="preserve">. All regimes had a 12h/12h light/dark photoperiod. From each nests, </w:t>
      </w:r>
      <w:r w:rsidR="00724CA0" w:rsidRPr="00755203">
        <w:rPr>
          <w:lang w:val="en-GB"/>
        </w:rPr>
        <w:t>150</w:t>
      </w:r>
      <w:r w:rsidR="003376F4" w:rsidRPr="00755203">
        <w:rPr>
          <w:lang w:val="en-GB"/>
        </w:rPr>
        <w:t xml:space="preserve"> individuals were </w:t>
      </w:r>
      <w:r w:rsidR="00724CA0" w:rsidRPr="00755203">
        <w:rPr>
          <w:lang w:val="en-GB"/>
        </w:rPr>
        <w:t>divided among</w:t>
      </w:r>
      <w:r w:rsidR="003376F4" w:rsidRPr="00755203">
        <w:rPr>
          <w:lang w:val="en-GB"/>
        </w:rPr>
        <w:t xml:space="preserve"> </w:t>
      </w:r>
      <w:r w:rsidR="00724CA0" w:rsidRPr="00755203">
        <w:rPr>
          <w:lang w:val="en-GB"/>
        </w:rPr>
        <w:t xml:space="preserve">five </w:t>
      </w:r>
      <w:r w:rsidR="00085A32" w:rsidRPr="00755203">
        <w:rPr>
          <w:lang w:val="en-GB"/>
        </w:rPr>
        <w:t xml:space="preserve">plastic </w:t>
      </w:r>
      <w:r w:rsidR="003376F4" w:rsidRPr="00755203">
        <w:rPr>
          <w:lang w:val="en-GB"/>
        </w:rPr>
        <w:t>boxes (10x10x15 cm) with two sid</w:t>
      </w:r>
      <w:r w:rsidR="00632C72" w:rsidRPr="00755203">
        <w:rPr>
          <w:lang w:val="en-GB"/>
        </w:rPr>
        <w:t>es cut out and covered with mesh</w:t>
      </w:r>
      <w:r w:rsidR="003376F4" w:rsidRPr="00755203">
        <w:rPr>
          <w:lang w:val="en-GB"/>
        </w:rPr>
        <w:t xml:space="preserve"> to allow airflow</w:t>
      </w:r>
      <w:r w:rsidR="00724CA0" w:rsidRPr="00755203">
        <w:rPr>
          <w:lang w:val="en-GB"/>
        </w:rPr>
        <w:t xml:space="preserve">, and distributed </w:t>
      </w:r>
      <w:r w:rsidR="00C22024">
        <w:rPr>
          <w:lang w:val="en-GB"/>
        </w:rPr>
        <w:t>among the</w:t>
      </w:r>
      <w:r w:rsidR="00724CA0" w:rsidRPr="00755203">
        <w:rPr>
          <w:lang w:val="en-GB"/>
        </w:rPr>
        <w:t xml:space="preserve"> five thermal acclimation </w:t>
      </w:r>
      <w:r w:rsidR="00724CA0" w:rsidRPr="00755203">
        <w:rPr>
          <w:lang w:val="en-GB"/>
        </w:rPr>
        <w:lastRenderedPageBreak/>
        <w:t>regimes</w:t>
      </w:r>
      <w:r w:rsidR="003376F4" w:rsidRPr="00755203">
        <w:rPr>
          <w:lang w:val="en-GB"/>
        </w:rPr>
        <w:t xml:space="preserve">. </w:t>
      </w:r>
      <w:r w:rsidR="00085A32" w:rsidRPr="00755203">
        <w:rPr>
          <w:lang w:val="en-GB"/>
        </w:rPr>
        <w:t xml:space="preserve">Due to practicalities regarding thermal </w:t>
      </w:r>
      <w:r w:rsidR="00A82D7D" w:rsidRPr="00755203">
        <w:rPr>
          <w:lang w:val="en-GB"/>
        </w:rPr>
        <w:t>tolerance</w:t>
      </w:r>
      <w:r w:rsidR="00085A32" w:rsidRPr="00755203">
        <w:rPr>
          <w:lang w:val="en-GB"/>
        </w:rPr>
        <w:t xml:space="preserve"> testing</w:t>
      </w:r>
      <w:r w:rsidR="00632C72" w:rsidRPr="00755203">
        <w:rPr>
          <w:lang w:val="en-GB"/>
        </w:rPr>
        <w:t xml:space="preserve"> and initial size differences among spiders</w:t>
      </w:r>
      <w:r w:rsidR="00085A32" w:rsidRPr="00755203">
        <w:rPr>
          <w:lang w:val="en-GB"/>
        </w:rPr>
        <w:t>, two nests were</w:t>
      </w:r>
      <w:r w:rsidR="00A870F4" w:rsidRPr="00755203">
        <w:rPr>
          <w:lang w:val="en-GB"/>
        </w:rPr>
        <w:t xml:space="preserve"> split </w:t>
      </w:r>
      <w:r w:rsidR="00C22024">
        <w:rPr>
          <w:lang w:val="en-GB"/>
        </w:rPr>
        <w:t>and put in</w:t>
      </w:r>
      <w:r w:rsidR="00C22024" w:rsidRPr="00755203">
        <w:rPr>
          <w:lang w:val="en-GB"/>
        </w:rPr>
        <w:t xml:space="preserve"> </w:t>
      </w:r>
      <w:r w:rsidR="00A870F4" w:rsidRPr="00755203">
        <w:rPr>
          <w:lang w:val="en-GB"/>
        </w:rPr>
        <w:t>the five acclimation treatments each weekday for 8 weeks</w:t>
      </w:r>
      <w:r w:rsidR="00085A32" w:rsidRPr="00755203">
        <w:rPr>
          <w:lang w:val="en-GB"/>
        </w:rPr>
        <w:t>. The order of nests were decided by always taking the two nests with the largest spiders</w:t>
      </w:r>
      <w:r w:rsidR="00724CA0" w:rsidRPr="00755203">
        <w:rPr>
          <w:lang w:val="en-GB"/>
        </w:rPr>
        <w:t xml:space="preserve"> evaluated by eye. After 42 days of thermal acclimation, the spiders’ thermal </w:t>
      </w:r>
      <w:r w:rsidR="00A82D7D" w:rsidRPr="00755203">
        <w:rPr>
          <w:lang w:val="en-GB"/>
        </w:rPr>
        <w:t>tolerances</w:t>
      </w:r>
      <w:r w:rsidR="00724CA0" w:rsidRPr="00755203">
        <w:rPr>
          <w:lang w:val="en-GB"/>
        </w:rPr>
        <w:t xml:space="preserve"> were tested.</w:t>
      </w:r>
    </w:p>
    <w:p w14:paraId="25C41AEA" w14:textId="1E69B822" w:rsidR="000E0FC9" w:rsidRPr="00755203" w:rsidRDefault="003C7FA1" w:rsidP="003E7F10">
      <w:pPr>
        <w:spacing w:line="480" w:lineRule="auto"/>
        <w:rPr>
          <w:lang w:val="en-GB"/>
        </w:rPr>
      </w:pPr>
      <w:r w:rsidRPr="00755203">
        <w:rPr>
          <w:lang w:val="en-GB"/>
        </w:rPr>
        <w:t xml:space="preserve">During the </w:t>
      </w:r>
      <w:r w:rsidR="00C22024">
        <w:rPr>
          <w:lang w:val="en-GB"/>
        </w:rPr>
        <w:t>acclimation period</w:t>
      </w:r>
      <w:r w:rsidR="00C22024" w:rsidRPr="00755203">
        <w:rPr>
          <w:lang w:val="en-GB"/>
        </w:rPr>
        <w:t xml:space="preserve"> </w:t>
      </w:r>
      <w:r w:rsidRPr="00755203">
        <w:rPr>
          <w:lang w:val="en-GB"/>
        </w:rPr>
        <w:t>t</w:t>
      </w:r>
      <w:r w:rsidR="000E0FC9" w:rsidRPr="00755203">
        <w:rPr>
          <w:lang w:val="en-GB"/>
        </w:rPr>
        <w:t>he</w:t>
      </w:r>
      <w:r w:rsidRPr="00755203">
        <w:rPr>
          <w:lang w:val="en-GB"/>
        </w:rPr>
        <w:t xml:space="preserve"> spiders</w:t>
      </w:r>
      <w:r w:rsidR="000E0FC9" w:rsidRPr="00755203">
        <w:rPr>
          <w:lang w:val="en-GB"/>
        </w:rPr>
        <w:t xml:space="preserve"> were </w:t>
      </w:r>
      <w:r w:rsidR="00A870F4" w:rsidRPr="00755203">
        <w:rPr>
          <w:lang w:val="en-GB"/>
        </w:rPr>
        <w:t xml:space="preserve">sprayed with water thrice </w:t>
      </w:r>
      <w:r w:rsidR="006866C3">
        <w:rPr>
          <w:lang w:val="en-GB"/>
        </w:rPr>
        <w:t>per</w:t>
      </w:r>
      <w:r w:rsidR="006866C3" w:rsidRPr="00755203">
        <w:rPr>
          <w:lang w:val="en-GB"/>
        </w:rPr>
        <w:t xml:space="preserve"> </w:t>
      </w:r>
      <w:r w:rsidR="00A870F4" w:rsidRPr="00755203">
        <w:rPr>
          <w:lang w:val="en-GB"/>
        </w:rPr>
        <w:t xml:space="preserve">week and </w:t>
      </w:r>
      <w:r w:rsidR="000E0FC9" w:rsidRPr="00755203">
        <w:rPr>
          <w:lang w:val="en-GB"/>
        </w:rPr>
        <w:t xml:space="preserve">fed twice </w:t>
      </w:r>
      <w:r w:rsidR="006866C3">
        <w:rPr>
          <w:lang w:val="en-GB"/>
        </w:rPr>
        <w:t>per</w:t>
      </w:r>
      <w:r w:rsidR="006866C3" w:rsidRPr="00755203">
        <w:rPr>
          <w:lang w:val="en-GB"/>
        </w:rPr>
        <w:t xml:space="preserve"> </w:t>
      </w:r>
      <w:r w:rsidR="000E0FC9" w:rsidRPr="00755203">
        <w:rPr>
          <w:lang w:val="en-GB"/>
        </w:rPr>
        <w:t>week</w:t>
      </w:r>
      <w:r w:rsidR="00A870F4" w:rsidRPr="00755203">
        <w:rPr>
          <w:lang w:val="en-GB"/>
        </w:rPr>
        <w:t>. Feeding items were</w:t>
      </w:r>
      <w:r w:rsidR="000E0FC9" w:rsidRPr="00755203">
        <w:rPr>
          <w:lang w:val="en-GB"/>
        </w:rPr>
        <w:t xml:space="preserve"> houseflies, crickets, mealworms, grasshoppers, and cockroaches. </w:t>
      </w:r>
    </w:p>
    <w:p w14:paraId="6F4954AD" w14:textId="77777777" w:rsidR="0060789C" w:rsidRPr="00755203" w:rsidRDefault="0060789C" w:rsidP="003E7F10">
      <w:pPr>
        <w:pStyle w:val="Heading2"/>
        <w:spacing w:line="480" w:lineRule="auto"/>
        <w:rPr>
          <w:lang w:val="en-GB"/>
        </w:rPr>
      </w:pPr>
      <w:r w:rsidRPr="00755203">
        <w:rPr>
          <w:lang w:val="en-GB"/>
        </w:rPr>
        <w:t>Growth and survival</w:t>
      </w:r>
    </w:p>
    <w:p w14:paraId="6B427099" w14:textId="04463DF5" w:rsidR="0060789C" w:rsidRPr="00755203" w:rsidRDefault="009F6AEB" w:rsidP="003E7F10">
      <w:pPr>
        <w:spacing w:line="480" w:lineRule="auto"/>
        <w:rPr>
          <w:lang w:val="en-GB"/>
        </w:rPr>
      </w:pPr>
      <w:r>
        <w:rPr>
          <w:lang w:val="en-GB"/>
        </w:rPr>
        <w:t>To assess spider survival and growth at lab conditions, s</w:t>
      </w:r>
      <w:r w:rsidR="00EC2A7F">
        <w:rPr>
          <w:lang w:val="en-GB"/>
        </w:rPr>
        <w:t xml:space="preserve">piders </w:t>
      </w:r>
      <w:r w:rsidR="006866C3">
        <w:rPr>
          <w:lang w:val="en-GB"/>
        </w:rPr>
        <w:t xml:space="preserve">alive </w:t>
      </w:r>
      <w:r>
        <w:rPr>
          <w:lang w:val="en-GB"/>
        </w:rPr>
        <w:t xml:space="preserve">were counted and weighted three times during the course of the acclimation period. Growth factor was measured </w:t>
      </w:r>
      <w:r w:rsidR="006866C3">
        <w:rPr>
          <w:lang w:val="en-GB"/>
        </w:rPr>
        <w:t>as mass relative</w:t>
      </w:r>
      <w:r>
        <w:rPr>
          <w:lang w:val="en-GB"/>
        </w:rPr>
        <w:t xml:space="preserve"> </w:t>
      </w:r>
      <w:r w:rsidR="006866C3">
        <w:rPr>
          <w:lang w:val="en-GB"/>
        </w:rPr>
        <w:t xml:space="preserve">to the initial mass </w:t>
      </w:r>
      <w:r>
        <w:rPr>
          <w:lang w:val="en-GB"/>
        </w:rPr>
        <w:t xml:space="preserve">measurement. Survival data was collected as the number of live spiders in the nest at the three time points, and only the first and last time point was used to assess survival. </w:t>
      </w:r>
      <w:r w:rsidR="00606468">
        <w:rPr>
          <w:lang w:val="en-GB"/>
        </w:rPr>
        <w:t xml:space="preserve">We used </w:t>
      </w:r>
      <w:proofErr w:type="spellStart"/>
      <w:r w:rsidR="00606468">
        <w:rPr>
          <w:lang w:val="en-GB"/>
        </w:rPr>
        <w:t>lm</w:t>
      </w:r>
      <w:proofErr w:type="spellEnd"/>
      <w:r w:rsidR="00606468">
        <w:rPr>
          <w:lang w:val="en-GB"/>
        </w:rPr>
        <w:t xml:space="preserve"> (base R) to model growth and </w:t>
      </w:r>
      <w:proofErr w:type="spellStart"/>
      <w:r w:rsidR="00606468">
        <w:rPr>
          <w:lang w:val="en-GB"/>
        </w:rPr>
        <w:t>glm</w:t>
      </w:r>
      <w:proofErr w:type="spellEnd"/>
      <w:r w:rsidR="00606468">
        <w:rPr>
          <w:lang w:val="en-GB"/>
        </w:rPr>
        <w:t xml:space="preserve"> (base R) with binomial family and logit link to model survival data. Best models were found using the step function in R, based on AIC values.</w:t>
      </w:r>
    </w:p>
    <w:p w14:paraId="6EE6923E" w14:textId="77777777" w:rsidR="0034163C" w:rsidRPr="00755203" w:rsidRDefault="00044F50" w:rsidP="003E7F10">
      <w:pPr>
        <w:pStyle w:val="Heading2"/>
        <w:spacing w:line="480" w:lineRule="auto"/>
        <w:rPr>
          <w:lang w:val="en-GB"/>
        </w:rPr>
      </w:pPr>
      <w:r w:rsidRPr="00755203">
        <w:rPr>
          <w:lang w:val="en-GB"/>
        </w:rPr>
        <w:t xml:space="preserve">Thermal </w:t>
      </w:r>
      <w:r w:rsidR="008F5BFB" w:rsidRPr="00755203">
        <w:rPr>
          <w:lang w:val="en-GB"/>
        </w:rPr>
        <w:t>tolerance</w:t>
      </w:r>
    </w:p>
    <w:p w14:paraId="1E854DAF" w14:textId="77777777" w:rsidR="003F0A79" w:rsidRPr="00755203" w:rsidRDefault="000B7CB0" w:rsidP="003E7F10">
      <w:pPr>
        <w:spacing w:line="480" w:lineRule="auto"/>
        <w:rPr>
          <w:lang w:val="en-GB"/>
        </w:rPr>
      </w:pPr>
      <w:r w:rsidRPr="00755203">
        <w:rPr>
          <w:lang w:val="en-GB"/>
        </w:rPr>
        <w:t xml:space="preserve">After </w:t>
      </w:r>
      <w:r w:rsidR="00044F50" w:rsidRPr="00755203">
        <w:rPr>
          <w:lang w:val="en-GB"/>
        </w:rPr>
        <w:t>thermal acclimation,</w:t>
      </w:r>
      <w:r w:rsidRPr="00755203">
        <w:rPr>
          <w:lang w:val="en-GB"/>
        </w:rPr>
        <w:t xml:space="preserve"> we </w:t>
      </w:r>
      <w:r w:rsidR="00044F50" w:rsidRPr="00755203">
        <w:rPr>
          <w:lang w:val="en-GB"/>
        </w:rPr>
        <w:t xml:space="preserve">tested thermal </w:t>
      </w:r>
      <w:r w:rsidR="008F5BFB" w:rsidRPr="00755203">
        <w:rPr>
          <w:lang w:val="en-GB"/>
        </w:rPr>
        <w:t>tolerances</w:t>
      </w:r>
      <w:r w:rsidR="00044F50" w:rsidRPr="00755203">
        <w:rPr>
          <w:lang w:val="en-GB"/>
        </w:rPr>
        <w:t xml:space="preserve"> by estimating </w:t>
      </w:r>
      <w:r w:rsidRPr="00755203">
        <w:rPr>
          <w:lang w:val="en-GB"/>
        </w:rPr>
        <w:t>critical thermal maximum (</w:t>
      </w:r>
      <w:proofErr w:type="spellStart"/>
      <w:r w:rsidRPr="00755203">
        <w:rPr>
          <w:lang w:val="en-GB"/>
        </w:rPr>
        <w:t>CTmax</w:t>
      </w:r>
      <w:proofErr w:type="spellEnd"/>
      <w:r w:rsidRPr="00755203">
        <w:rPr>
          <w:lang w:val="en-GB"/>
        </w:rPr>
        <w:t xml:space="preserve">) and </w:t>
      </w:r>
      <w:r w:rsidR="00044F50" w:rsidRPr="00755203">
        <w:rPr>
          <w:lang w:val="en-GB"/>
        </w:rPr>
        <w:t>chill-coma recovery</w:t>
      </w:r>
      <w:r w:rsidRPr="00755203">
        <w:rPr>
          <w:lang w:val="en-GB"/>
        </w:rPr>
        <w:t xml:space="preserve"> (</w:t>
      </w:r>
      <w:r w:rsidR="00044F50" w:rsidRPr="00755203">
        <w:rPr>
          <w:lang w:val="en-GB"/>
        </w:rPr>
        <w:t>CCR</w:t>
      </w:r>
      <w:r w:rsidRPr="00755203">
        <w:rPr>
          <w:lang w:val="en-GB"/>
        </w:rPr>
        <w:t xml:space="preserve">) </w:t>
      </w:r>
      <w:r w:rsidR="00BB4C80" w:rsidRPr="00755203">
        <w:rPr>
          <w:lang w:val="en-GB"/>
        </w:rPr>
        <w:t>as measures of heat and cold tolerances</w:t>
      </w:r>
      <w:r w:rsidR="008C5862">
        <w:rPr>
          <w:lang w:val="en-GB"/>
        </w:rPr>
        <w:t>, respectively</w:t>
      </w:r>
      <w:r w:rsidR="00BB4C80" w:rsidRPr="00755203">
        <w:rPr>
          <w:lang w:val="en-GB"/>
        </w:rPr>
        <w:t xml:space="preserve">. </w:t>
      </w:r>
      <w:r w:rsidR="00D836E1" w:rsidRPr="00755203">
        <w:rPr>
          <w:lang w:val="en-GB"/>
        </w:rPr>
        <w:t xml:space="preserve">Twenty individuals from each box </w:t>
      </w:r>
      <w:r w:rsidRPr="00755203">
        <w:rPr>
          <w:lang w:val="en-GB"/>
        </w:rPr>
        <w:t>were weighed separately before they were put into 5 ml glass vials</w:t>
      </w:r>
      <w:r w:rsidR="003F0A79" w:rsidRPr="00755203">
        <w:rPr>
          <w:lang w:val="en-GB"/>
        </w:rPr>
        <w:t>,</w:t>
      </w:r>
      <w:r w:rsidRPr="00755203">
        <w:rPr>
          <w:lang w:val="en-GB"/>
        </w:rPr>
        <w:t xml:space="preserve"> watertight lids were added</w:t>
      </w:r>
      <w:r w:rsidR="00D836E1" w:rsidRPr="00755203">
        <w:rPr>
          <w:lang w:val="en-GB"/>
        </w:rPr>
        <w:t xml:space="preserve">, and </w:t>
      </w:r>
      <w:r w:rsidR="003F0A79" w:rsidRPr="00755203">
        <w:rPr>
          <w:lang w:val="en-GB"/>
        </w:rPr>
        <w:t xml:space="preserve">they were </w:t>
      </w:r>
      <w:r w:rsidR="00D836E1" w:rsidRPr="00755203">
        <w:rPr>
          <w:lang w:val="en-GB"/>
        </w:rPr>
        <w:t>divided randomly</w:t>
      </w:r>
      <w:r w:rsidR="003F0A79" w:rsidRPr="00755203">
        <w:rPr>
          <w:lang w:val="en-GB"/>
        </w:rPr>
        <w:t xml:space="preserve"> between the two tests</w:t>
      </w:r>
      <w:r w:rsidRPr="00755203">
        <w:rPr>
          <w:lang w:val="en-GB"/>
        </w:rPr>
        <w:t>.</w:t>
      </w:r>
      <w:r w:rsidR="00D836E1" w:rsidRPr="00755203">
        <w:rPr>
          <w:lang w:val="en-GB"/>
        </w:rPr>
        <w:t xml:space="preserve"> </w:t>
      </w:r>
      <w:r w:rsidR="00086BD0" w:rsidRPr="00755203">
        <w:rPr>
          <w:lang w:val="en-GB"/>
        </w:rPr>
        <w:t xml:space="preserve">The vials were attached to a rack, and </w:t>
      </w:r>
      <w:r w:rsidR="00BB4C80" w:rsidRPr="00755203">
        <w:rPr>
          <w:lang w:val="en-GB"/>
        </w:rPr>
        <w:t xml:space="preserve">the rack was </w:t>
      </w:r>
      <w:r w:rsidR="00086BD0" w:rsidRPr="00755203">
        <w:rPr>
          <w:lang w:val="en-GB"/>
        </w:rPr>
        <w:t>submerged into a</w:t>
      </w:r>
      <w:r w:rsidR="00BB4C80" w:rsidRPr="00755203">
        <w:rPr>
          <w:lang w:val="en-GB"/>
        </w:rPr>
        <w:t xml:space="preserve"> water-filled</w:t>
      </w:r>
      <w:r w:rsidR="00086BD0" w:rsidRPr="00755203">
        <w:rPr>
          <w:lang w:val="en-GB"/>
        </w:rPr>
        <w:t xml:space="preserve"> aquarium</w:t>
      </w:r>
      <w:r w:rsidR="00D836E1" w:rsidRPr="00755203">
        <w:rPr>
          <w:lang w:val="en-GB"/>
        </w:rPr>
        <w:t xml:space="preserve">. </w:t>
      </w:r>
    </w:p>
    <w:p w14:paraId="7B020178" w14:textId="77777777" w:rsidR="00690EA9" w:rsidRPr="00755203" w:rsidRDefault="003F0A79" w:rsidP="003E7F10">
      <w:pPr>
        <w:pStyle w:val="Heading3"/>
        <w:spacing w:line="480" w:lineRule="auto"/>
        <w:rPr>
          <w:lang w:val="en-GB"/>
        </w:rPr>
      </w:pPr>
      <w:proofErr w:type="spellStart"/>
      <w:r w:rsidRPr="00755203">
        <w:rPr>
          <w:lang w:val="en-GB"/>
        </w:rPr>
        <w:t>CTmax</w:t>
      </w:r>
      <w:proofErr w:type="spellEnd"/>
      <w:r w:rsidRPr="00755203">
        <w:rPr>
          <w:lang w:val="en-GB"/>
        </w:rPr>
        <w:t xml:space="preserve">: </w:t>
      </w:r>
    </w:p>
    <w:p w14:paraId="16FF6310" w14:textId="75024E20" w:rsidR="00D836E1" w:rsidRPr="00437383" w:rsidRDefault="003F0A79" w:rsidP="003E7F10">
      <w:pPr>
        <w:spacing w:line="480" w:lineRule="auto"/>
        <w:rPr>
          <w:lang w:val="en-US"/>
        </w:rPr>
      </w:pPr>
      <w:r w:rsidRPr="00755203">
        <w:rPr>
          <w:lang w:val="en-GB"/>
        </w:rPr>
        <w:t xml:space="preserve">The water </w:t>
      </w:r>
      <w:r w:rsidR="007F5DA9" w:rsidRPr="00755203">
        <w:rPr>
          <w:lang w:val="en-GB"/>
        </w:rPr>
        <w:t xml:space="preserve">temperature </w:t>
      </w:r>
      <w:r w:rsidRPr="00755203">
        <w:rPr>
          <w:lang w:val="en-GB"/>
        </w:rPr>
        <w:t xml:space="preserve">were regulated to 25 </w:t>
      </w:r>
      <w:r w:rsidR="00EC711B" w:rsidRPr="00755203">
        <w:rPr>
          <w:rFonts w:cstheme="minorHAnsi"/>
          <w:lang w:val="en-GB"/>
        </w:rPr>
        <w:t>°</w:t>
      </w:r>
      <w:r w:rsidR="00EC711B" w:rsidRPr="00755203">
        <w:rPr>
          <w:lang w:val="en-GB"/>
        </w:rPr>
        <w:t xml:space="preserve">C </w:t>
      </w:r>
      <w:r w:rsidRPr="00755203">
        <w:rPr>
          <w:lang w:val="en-GB"/>
        </w:rPr>
        <w:t xml:space="preserve">prior to the experiment, and immediately heated with a rate of 0.1 </w:t>
      </w:r>
      <w:r w:rsidR="00FF1249" w:rsidRPr="00755203">
        <w:rPr>
          <w:rFonts w:cstheme="minorHAnsi"/>
          <w:lang w:val="en-GB"/>
        </w:rPr>
        <w:t>°</w:t>
      </w:r>
      <w:r w:rsidR="00FF1249" w:rsidRPr="00755203">
        <w:rPr>
          <w:lang w:val="en-GB"/>
        </w:rPr>
        <w:t xml:space="preserve">C </w:t>
      </w:r>
      <w:r w:rsidRPr="00755203">
        <w:rPr>
          <w:lang w:val="en-GB"/>
        </w:rPr>
        <w:t xml:space="preserve">per minute after submerging </w:t>
      </w:r>
      <w:r w:rsidR="008C5862">
        <w:rPr>
          <w:lang w:val="en-GB"/>
        </w:rPr>
        <w:t xml:space="preserve">the </w:t>
      </w:r>
      <w:r w:rsidR="00FF1249" w:rsidRPr="00755203">
        <w:rPr>
          <w:lang w:val="en-GB"/>
        </w:rPr>
        <w:t>racks</w:t>
      </w:r>
      <w:r w:rsidRPr="00755203">
        <w:rPr>
          <w:lang w:val="en-GB"/>
        </w:rPr>
        <w:t xml:space="preserve">, while </w:t>
      </w:r>
      <w:r w:rsidR="007F5DA9" w:rsidRPr="00755203">
        <w:rPr>
          <w:lang w:val="en-GB"/>
        </w:rPr>
        <w:t>stirring the water with a pump to ensure as similar water temperature as possible surrounding all vials</w:t>
      </w:r>
      <w:r w:rsidRPr="00755203">
        <w:rPr>
          <w:lang w:val="en-GB"/>
        </w:rPr>
        <w:t>.</w:t>
      </w:r>
      <w:r w:rsidR="007F5DA9" w:rsidRPr="00755203">
        <w:rPr>
          <w:lang w:val="en-GB"/>
        </w:rPr>
        <w:t xml:space="preserve"> Four cameras were used to </w:t>
      </w:r>
      <w:r w:rsidR="007F5DA9" w:rsidRPr="00755203">
        <w:rPr>
          <w:lang w:val="en-GB"/>
        </w:rPr>
        <w:lastRenderedPageBreak/>
        <w:t xml:space="preserve">each record 25 spiders until the water had reached 55 </w:t>
      </w:r>
      <w:r w:rsidR="00FF1249" w:rsidRPr="00755203">
        <w:rPr>
          <w:rFonts w:cstheme="minorHAnsi"/>
          <w:lang w:val="en-GB"/>
        </w:rPr>
        <w:t>°</w:t>
      </w:r>
      <w:r w:rsidR="00FF1249" w:rsidRPr="00755203">
        <w:rPr>
          <w:lang w:val="en-GB"/>
        </w:rPr>
        <w:t>C</w:t>
      </w:r>
      <w:r w:rsidR="007F5DA9" w:rsidRPr="00755203">
        <w:rPr>
          <w:lang w:val="en-GB"/>
        </w:rPr>
        <w:t xml:space="preserve">. The footage was subsequently manually inspected to identify the </w:t>
      </w:r>
      <w:r w:rsidR="008C5862">
        <w:rPr>
          <w:lang w:val="en-GB"/>
        </w:rPr>
        <w:t>time</w:t>
      </w:r>
      <w:r w:rsidR="008C5862" w:rsidRPr="00755203">
        <w:rPr>
          <w:lang w:val="en-GB"/>
        </w:rPr>
        <w:t xml:space="preserve"> </w:t>
      </w:r>
      <w:r w:rsidR="007F5DA9" w:rsidRPr="00755203">
        <w:rPr>
          <w:lang w:val="en-GB"/>
        </w:rPr>
        <w:t xml:space="preserve">that each individual spider did not move anymore, and this </w:t>
      </w:r>
      <w:r w:rsidR="00437383">
        <w:rPr>
          <w:lang w:val="en-GB"/>
        </w:rPr>
        <w:t xml:space="preserve">time was converted to </w:t>
      </w:r>
      <w:r w:rsidR="007F5DA9" w:rsidRPr="00755203">
        <w:rPr>
          <w:lang w:val="en-GB"/>
        </w:rPr>
        <w:t>temperature</w:t>
      </w:r>
      <w:r w:rsidR="00133F99" w:rsidRPr="00755203">
        <w:rPr>
          <w:lang w:val="en-GB"/>
        </w:rPr>
        <w:t xml:space="preserve"> </w:t>
      </w:r>
      <w:r w:rsidR="00437383">
        <w:rPr>
          <w:lang w:val="en-GB"/>
        </w:rPr>
        <w:t>and</w:t>
      </w:r>
      <w:r w:rsidR="00437383" w:rsidRPr="00755203">
        <w:rPr>
          <w:lang w:val="en-GB"/>
        </w:rPr>
        <w:t xml:space="preserve"> </w:t>
      </w:r>
      <w:r w:rsidR="007F5DA9" w:rsidRPr="00755203">
        <w:rPr>
          <w:lang w:val="en-GB"/>
        </w:rPr>
        <w:t xml:space="preserve">used as the </w:t>
      </w:r>
      <w:proofErr w:type="spellStart"/>
      <w:r w:rsidR="007F5DA9" w:rsidRPr="00755203">
        <w:rPr>
          <w:lang w:val="en-GB"/>
        </w:rPr>
        <w:t>CTmax</w:t>
      </w:r>
      <w:proofErr w:type="spellEnd"/>
      <w:r w:rsidR="007F5DA9" w:rsidRPr="00755203">
        <w:rPr>
          <w:lang w:val="en-GB"/>
        </w:rPr>
        <w:t xml:space="preserve"> estimate</w:t>
      </w:r>
      <w:r w:rsidR="00437383">
        <w:rPr>
          <w:lang w:val="en-GB"/>
        </w:rPr>
        <w:t xml:space="preserve"> (</w:t>
      </w:r>
      <w:r w:rsidR="00401BC3">
        <w:rPr>
          <w:lang w:val="en-GB"/>
        </w:rPr>
        <w:t>Figure S1</w:t>
      </w:r>
      <w:r w:rsidR="00437383">
        <w:rPr>
          <w:lang w:val="en-GB"/>
        </w:rPr>
        <w:t>).</w:t>
      </w:r>
    </w:p>
    <w:p w14:paraId="5E882A10" w14:textId="77777777" w:rsidR="00690EA9" w:rsidRPr="00755203" w:rsidRDefault="00EC711B" w:rsidP="003E7F10">
      <w:pPr>
        <w:pStyle w:val="Heading3"/>
        <w:spacing w:line="480" w:lineRule="auto"/>
        <w:rPr>
          <w:lang w:val="en-GB"/>
        </w:rPr>
      </w:pPr>
      <w:r w:rsidRPr="00755203">
        <w:rPr>
          <w:lang w:val="en-GB"/>
        </w:rPr>
        <w:t>CCR:</w:t>
      </w:r>
    </w:p>
    <w:p w14:paraId="28C28C11" w14:textId="747C0EB8" w:rsidR="00FF1249" w:rsidRPr="00755203" w:rsidRDefault="00EC711B" w:rsidP="003E7F10">
      <w:pPr>
        <w:spacing w:line="480" w:lineRule="auto"/>
        <w:rPr>
          <w:lang w:val="en-GB"/>
        </w:rPr>
      </w:pPr>
      <w:r w:rsidRPr="00755203">
        <w:rPr>
          <w:lang w:val="en-GB"/>
        </w:rPr>
        <w:t xml:space="preserve">Ethylene glycol were added to the aquarium before the CCR experiment to avoid the water freezing. The temperature of the water ethylene glycol mixture were regulated to 0 </w:t>
      </w:r>
      <w:r w:rsidRPr="00755203">
        <w:rPr>
          <w:rFonts w:cstheme="minorHAnsi"/>
          <w:lang w:val="en-GB"/>
        </w:rPr>
        <w:t>°</w:t>
      </w:r>
      <w:r w:rsidRPr="00755203">
        <w:rPr>
          <w:lang w:val="en-GB"/>
        </w:rPr>
        <w:t>C prior to the experiment</w:t>
      </w:r>
      <w:r w:rsidR="00FF1249" w:rsidRPr="00755203">
        <w:rPr>
          <w:lang w:val="en-GB"/>
        </w:rPr>
        <w:t>. The rack was</w:t>
      </w:r>
      <w:r w:rsidRPr="00755203">
        <w:rPr>
          <w:lang w:val="en-GB"/>
        </w:rPr>
        <w:t xml:space="preserve"> submerg</w:t>
      </w:r>
      <w:r w:rsidR="00FF1249" w:rsidRPr="00755203">
        <w:rPr>
          <w:lang w:val="en-GB"/>
        </w:rPr>
        <w:t>ed and the temperature kept</w:t>
      </w:r>
      <w:r w:rsidRPr="00755203">
        <w:rPr>
          <w:lang w:val="en-GB"/>
        </w:rPr>
        <w:t xml:space="preserve"> at 0 </w:t>
      </w:r>
      <w:r w:rsidRPr="00755203">
        <w:rPr>
          <w:rFonts w:cstheme="minorHAnsi"/>
          <w:lang w:val="en-GB"/>
        </w:rPr>
        <w:t>°</w:t>
      </w:r>
      <w:r w:rsidRPr="00755203">
        <w:rPr>
          <w:lang w:val="en-GB"/>
        </w:rPr>
        <w:t>C</w:t>
      </w:r>
      <w:r w:rsidR="00FF1249" w:rsidRPr="00755203">
        <w:rPr>
          <w:lang w:val="en-GB"/>
        </w:rPr>
        <w:t xml:space="preserve"> for 150 minutes, before increasing the temperature with 0.5 </w:t>
      </w:r>
      <w:r w:rsidR="00FF1249" w:rsidRPr="00755203">
        <w:rPr>
          <w:rFonts w:cstheme="minorHAnsi"/>
          <w:lang w:val="en-GB"/>
        </w:rPr>
        <w:t>°</w:t>
      </w:r>
      <w:r w:rsidR="00FF1249" w:rsidRPr="00755203">
        <w:rPr>
          <w:lang w:val="en-GB"/>
        </w:rPr>
        <w:t xml:space="preserve">C per min. Keeping the spiders at 0 </w:t>
      </w:r>
      <w:r w:rsidR="00FF1249" w:rsidRPr="00755203">
        <w:rPr>
          <w:rFonts w:cstheme="minorHAnsi"/>
          <w:lang w:val="en-GB"/>
        </w:rPr>
        <w:t>°</w:t>
      </w:r>
      <w:r w:rsidR="00FF1249" w:rsidRPr="00755203">
        <w:rPr>
          <w:lang w:val="en-GB"/>
        </w:rPr>
        <w:t>C for 150 minutes causes the spiders to enter chill coma</w:t>
      </w:r>
      <w:r w:rsidR="006D38C3" w:rsidRPr="00755203">
        <w:rPr>
          <w:lang w:val="en-GB"/>
        </w:rPr>
        <w:t>, a reversible physiological state preventing movement</w:t>
      </w:r>
      <w:r w:rsidR="006620A3" w:rsidRPr="00755203">
        <w:rPr>
          <w:lang w:val="en-GB"/>
        </w:rPr>
        <w:t xml:space="preserve"> </w:t>
      </w:r>
      <w:r w:rsidR="00175025" w:rsidRPr="00755203">
        <w:rPr>
          <w:lang w:val="en-GB"/>
        </w:rPr>
        <w:fldChar w:fldCharType="begin" w:fldLock="1"/>
      </w:r>
      <w:r w:rsidR="00175025" w:rsidRPr="00755203">
        <w:rPr>
          <w:lang w:val="en-GB"/>
        </w:rPr>
        <w:instrText>ADDIN CSL_CITATION {"citationItems":[{"id":"ITEM-1","itemData":{"DOI":"10.1242/JEB.098442","ISSN":"0022-0949","PMID":"24744424","abstract":"When exposed to low temperatures, many insect species enter a reversible comatose state (chill coma), which is driven by a failure of neuromuscular function. Chill coma and chill coma recovery have been associated with a loss and recovery of ion homeostasis (particularly extracellular [K+], [K+]o) and accordingly onset of chill coma has been hypothesized to result from depolarization of membrane potential caused by loss of ion homeostasis. Here, we examined whether onset of chill coma is associated with a disturbance in ion balance by examining the correlation between disruption of ion homeostasis and onset of chill coma in locusts exposed to cold at varying rates of cooling. Chill coma onset temperature changed maximally 1°C under different cooling rates and marked disturbances of ion homeostasis were not observed at any of the cooling rates. In a second set of experiments, we used isolated tibial muscle to determine how temperature and [K+]o, independently and together, affect tetanic force production. Tetanic force decreased by 80% when temperature was reduced from 23°C to 0.5°C, while an increase in [K+]o from 10 mmol l-1 to 30 mmol l-1 at 23°C caused a 40% reduction in force. Combining these two stressors almost abolished force production. Thus, low temperature alone may be responsible for chill coma entry, rather than a disruption of extracellular K+ homeostasis. As [K+] also has a large effect on tetanic force production, it is hypothesized that recovery of [K+]o following chill coma could be important for the time to recovery of normal neuromuscular function.","author":[{"dropping-particle":"","family":"Findsen","given":"Anders","non-dropping-particle":"","parse-names":false,"suffix":""},{"dropping-particle":"","family":"Pedersen","given":"Thomas Holm","non-dropping-particle":"","parse-names":false,"suffix":""},{"dropping-particle":"","family":"Petersen","given":"Asbjørn Graver","non-dropping-particle":"","parse-names":false,"suffix":""},{"dropping-particle":"","family":"Nielsen","given":"Ole Bkgaard","non-dropping-particle":"","parse-names":false,"suffix":""},{"dropping-particle":"","family":"Overgaard","given":"Johannes","non-dropping-particle":"","parse-names":false,"suffix":""}],"container-title":"Journal of Experimental Biology","id":"ITEM-1","issue":"8","issued":{"date-parts":[["2014","4","15"]]},"page":"1297-1306","publisher":"The Company of Biologists","title":"Why do insects enter and recover from chill coma? Low temperature and high extracellular potassium compromise muscle function in Locusta migratoria","type":"article-journal","volume":"217"},"uris":["http://www.mendeley.com/documents/?uuid=89d11ecf-708a-35b8-b118-3a5f5e4ba9bd"]}],"mendeley":{"formattedCitation":"(Findsen, Pedersen, Petersen, Nielsen, &amp; Overgaard, 2014)","plainTextFormattedCitation":"(Findsen, Pedersen, Petersen, Nielsen, &amp; Overgaard, 2014)","previouslyFormattedCitation":"(Findsen, Pedersen, Petersen, Nielsen, &amp; Overgaard, 2014)"},"properties":{"noteIndex":0},"schema":"https://github.com/citation-style-language/schema/raw/master/csl-citation.json"}</w:instrText>
      </w:r>
      <w:r w:rsidR="00175025" w:rsidRPr="00755203">
        <w:rPr>
          <w:lang w:val="en-GB"/>
        </w:rPr>
        <w:fldChar w:fldCharType="separate"/>
      </w:r>
      <w:r w:rsidR="00175025" w:rsidRPr="00755203">
        <w:rPr>
          <w:noProof/>
          <w:lang w:val="en-GB"/>
        </w:rPr>
        <w:t>(Findsen, Pedersen, Petersen, Nielsen, &amp; Overgaard, 2014)</w:t>
      </w:r>
      <w:r w:rsidR="00175025" w:rsidRPr="00755203">
        <w:rPr>
          <w:lang w:val="en-GB"/>
        </w:rPr>
        <w:fldChar w:fldCharType="end"/>
      </w:r>
      <w:r w:rsidR="006D38C3" w:rsidRPr="00755203">
        <w:rPr>
          <w:lang w:val="en-GB"/>
        </w:rPr>
        <w:t xml:space="preserve">. </w:t>
      </w:r>
      <w:r w:rsidR="00FF1249" w:rsidRPr="00755203">
        <w:rPr>
          <w:lang w:val="en-GB"/>
        </w:rPr>
        <w:t xml:space="preserve">Four cameras were used to each record 25 spiders until the water had reached 25 </w:t>
      </w:r>
      <w:r w:rsidR="00FF1249" w:rsidRPr="00755203">
        <w:rPr>
          <w:rFonts w:cstheme="minorHAnsi"/>
          <w:lang w:val="en-GB"/>
        </w:rPr>
        <w:t>°</w:t>
      </w:r>
      <w:r w:rsidR="00FF1249" w:rsidRPr="00755203">
        <w:rPr>
          <w:lang w:val="en-GB"/>
        </w:rPr>
        <w:t xml:space="preserve">C. The footage was subsequently manually inspected to identify the </w:t>
      </w:r>
      <w:r w:rsidR="008F7CAC">
        <w:rPr>
          <w:lang w:val="en-GB"/>
        </w:rPr>
        <w:t>time</w:t>
      </w:r>
      <w:r w:rsidR="008F7CAC" w:rsidRPr="00755203">
        <w:rPr>
          <w:lang w:val="en-GB"/>
        </w:rPr>
        <w:t xml:space="preserve"> </w:t>
      </w:r>
      <w:r w:rsidR="00FF1249" w:rsidRPr="00755203">
        <w:rPr>
          <w:lang w:val="en-GB"/>
        </w:rPr>
        <w:t>that each individual spider</w:t>
      </w:r>
      <w:r w:rsidR="006D38C3" w:rsidRPr="00755203">
        <w:rPr>
          <w:lang w:val="en-GB"/>
        </w:rPr>
        <w:t xml:space="preserve"> moved</w:t>
      </w:r>
      <w:r w:rsidR="00FF1249" w:rsidRPr="00755203">
        <w:rPr>
          <w:lang w:val="en-GB"/>
        </w:rPr>
        <w:t xml:space="preserve">, and this </w:t>
      </w:r>
      <w:r w:rsidR="008F7CAC">
        <w:rPr>
          <w:lang w:val="en-GB"/>
        </w:rPr>
        <w:t xml:space="preserve">time was converted to </w:t>
      </w:r>
      <w:r w:rsidR="00FF1249" w:rsidRPr="00755203">
        <w:rPr>
          <w:lang w:val="en-GB"/>
        </w:rPr>
        <w:t xml:space="preserve">temperature </w:t>
      </w:r>
      <w:r w:rsidR="008F7CAC">
        <w:rPr>
          <w:lang w:val="en-GB"/>
        </w:rPr>
        <w:t xml:space="preserve">and </w:t>
      </w:r>
      <w:r w:rsidR="00FF1249" w:rsidRPr="00755203">
        <w:rPr>
          <w:lang w:val="en-GB"/>
        </w:rPr>
        <w:t xml:space="preserve">used as the </w:t>
      </w:r>
      <w:r w:rsidR="006D38C3" w:rsidRPr="00755203">
        <w:rPr>
          <w:lang w:val="en-GB"/>
        </w:rPr>
        <w:t>CCR</w:t>
      </w:r>
      <w:r w:rsidR="00FF1249" w:rsidRPr="00755203">
        <w:rPr>
          <w:lang w:val="en-GB"/>
        </w:rPr>
        <w:t xml:space="preserve"> estimate</w:t>
      </w:r>
      <w:r w:rsidR="008F7CAC">
        <w:rPr>
          <w:lang w:val="en-GB"/>
        </w:rPr>
        <w:t xml:space="preserve"> (</w:t>
      </w:r>
      <w:r w:rsidR="00401BC3">
        <w:rPr>
          <w:lang w:val="en-GB"/>
        </w:rPr>
        <w:t>Figure S1</w:t>
      </w:r>
      <w:r w:rsidR="008F7CAC">
        <w:rPr>
          <w:lang w:val="en-GB"/>
        </w:rPr>
        <w:t>)</w:t>
      </w:r>
      <w:r w:rsidR="00FF1249" w:rsidRPr="00755203">
        <w:rPr>
          <w:lang w:val="en-GB"/>
        </w:rPr>
        <w:t>.</w:t>
      </w:r>
    </w:p>
    <w:p w14:paraId="4A84435D" w14:textId="77777777" w:rsidR="006D38C3" w:rsidRPr="00755203" w:rsidRDefault="006D38C3" w:rsidP="003E7F10">
      <w:pPr>
        <w:spacing w:line="480" w:lineRule="auto"/>
        <w:rPr>
          <w:lang w:val="en-GB"/>
        </w:rPr>
      </w:pPr>
      <w:commentRangeStart w:id="26"/>
      <w:r w:rsidRPr="00755203">
        <w:rPr>
          <w:lang w:val="en-GB"/>
        </w:rPr>
        <w:t xml:space="preserve">We argue that </w:t>
      </w:r>
      <w:proofErr w:type="spellStart"/>
      <w:r w:rsidRPr="00755203">
        <w:rPr>
          <w:lang w:val="en-GB"/>
        </w:rPr>
        <w:t>CTmax</w:t>
      </w:r>
      <w:proofErr w:type="spellEnd"/>
      <w:r w:rsidRPr="00755203">
        <w:rPr>
          <w:lang w:val="en-GB"/>
        </w:rPr>
        <w:t xml:space="preserve"> and CCR measure</w:t>
      </w:r>
      <w:r w:rsidR="008F7CAC">
        <w:rPr>
          <w:lang w:val="en-GB"/>
        </w:rPr>
        <w:t>s</w:t>
      </w:r>
      <w:r w:rsidRPr="00755203">
        <w:rPr>
          <w:lang w:val="en-GB"/>
        </w:rPr>
        <w:t xml:space="preserve"> are ecologically relevant for </w:t>
      </w:r>
      <w:r w:rsidRPr="00755203">
        <w:rPr>
          <w:i/>
          <w:lang w:val="en-GB"/>
        </w:rPr>
        <w:t xml:space="preserve">S. </w:t>
      </w:r>
      <w:proofErr w:type="spellStart"/>
      <w:r w:rsidRPr="00755203">
        <w:rPr>
          <w:i/>
          <w:lang w:val="en-GB"/>
        </w:rPr>
        <w:t>dumicola</w:t>
      </w:r>
      <w:proofErr w:type="spellEnd"/>
      <w:r w:rsidRPr="00755203">
        <w:rPr>
          <w:i/>
          <w:lang w:val="en-GB"/>
        </w:rPr>
        <w:t xml:space="preserve"> </w:t>
      </w:r>
      <w:r w:rsidRPr="00755203">
        <w:rPr>
          <w:lang w:val="en-GB"/>
        </w:rPr>
        <w:t>spiders.</w:t>
      </w:r>
      <w:r w:rsidR="0027083D" w:rsidRPr="00755203">
        <w:rPr>
          <w:lang w:val="en-GB"/>
        </w:rPr>
        <w:t xml:space="preserve"> </w:t>
      </w:r>
      <w:commentRangeEnd w:id="26"/>
      <w:r w:rsidR="00301A03">
        <w:rPr>
          <w:rStyle w:val="CommentReference"/>
        </w:rPr>
        <w:commentReference w:id="26"/>
      </w:r>
      <w:r w:rsidR="0027083D" w:rsidRPr="00755203">
        <w:rPr>
          <w:lang w:val="en-GB"/>
        </w:rPr>
        <w:t xml:space="preserve">Temperature often get extremely high during the day </w:t>
      </w:r>
      <w:r w:rsidR="00DA45F4" w:rsidRPr="00755203">
        <w:rPr>
          <w:lang w:val="en-GB"/>
        </w:rPr>
        <w:t>(more than 50 degrees within the nests (</w:t>
      </w:r>
      <w:commentRangeStart w:id="27"/>
      <w:r w:rsidR="00DA45F4" w:rsidRPr="00755203">
        <w:rPr>
          <w:lang w:val="en-GB"/>
        </w:rPr>
        <w:t>REF</w:t>
      </w:r>
      <w:commentRangeEnd w:id="27"/>
      <w:r w:rsidR="00133F99" w:rsidRPr="00755203">
        <w:rPr>
          <w:rStyle w:val="CommentReference"/>
          <w:lang w:val="en-GB"/>
        </w:rPr>
        <w:commentReference w:id="27"/>
      </w:r>
      <w:r w:rsidR="00DA45F4" w:rsidRPr="00755203">
        <w:rPr>
          <w:lang w:val="en-GB"/>
        </w:rPr>
        <w:t xml:space="preserve">)) </w:t>
      </w:r>
      <w:r w:rsidR="0027083D" w:rsidRPr="00755203">
        <w:rPr>
          <w:lang w:val="en-GB"/>
        </w:rPr>
        <w:t xml:space="preserve">and </w:t>
      </w:r>
      <w:proofErr w:type="spellStart"/>
      <w:r w:rsidR="0027083D" w:rsidRPr="00755203">
        <w:rPr>
          <w:lang w:val="en-GB"/>
        </w:rPr>
        <w:t>subzero</w:t>
      </w:r>
      <w:proofErr w:type="spellEnd"/>
      <w:r w:rsidR="0027083D" w:rsidRPr="00755203">
        <w:rPr>
          <w:lang w:val="en-GB"/>
        </w:rPr>
        <w:t xml:space="preserve"> during the night in their natural habitats. S</w:t>
      </w:r>
      <w:r w:rsidRPr="00755203">
        <w:rPr>
          <w:lang w:val="en-GB"/>
        </w:rPr>
        <w:t xml:space="preserve">piders are therefore likely to </w:t>
      </w:r>
      <w:r w:rsidR="0027083D" w:rsidRPr="00755203">
        <w:rPr>
          <w:lang w:val="en-GB"/>
        </w:rPr>
        <w:t>both be exposed to temperatures that challenge their heat tolerance</w:t>
      </w:r>
      <w:r w:rsidR="00DA45F4" w:rsidRPr="00755203">
        <w:rPr>
          <w:lang w:val="en-GB"/>
        </w:rPr>
        <w:t xml:space="preserve"> and </w:t>
      </w:r>
      <w:r w:rsidR="008F7CAC">
        <w:rPr>
          <w:lang w:val="en-GB"/>
        </w:rPr>
        <w:t xml:space="preserve">to </w:t>
      </w:r>
      <w:r w:rsidR="00DA45F4" w:rsidRPr="00755203">
        <w:rPr>
          <w:lang w:val="en-GB"/>
        </w:rPr>
        <w:t>enter chill coma</w:t>
      </w:r>
      <w:r w:rsidRPr="00755203">
        <w:rPr>
          <w:lang w:val="en-GB"/>
        </w:rPr>
        <w:t xml:space="preserve">. We therefore believe </w:t>
      </w:r>
      <w:r w:rsidR="0027083D" w:rsidRPr="00755203">
        <w:rPr>
          <w:lang w:val="en-GB"/>
        </w:rPr>
        <w:t>these measures directly relate to fitness.</w:t>
      </w:r>
    </w:p>
    <w:p w14:paraId="4F1922CC" w14:textId="77777777" w:rsidR="00586439" w:rsidRPr="00755203" w:rsidRDefault="00690EA9" w:rsidP="003E7F10">
      <w:pPr>
        <w:pStyle w:val="Heading3"/>
        <w:spacing w:line="480" w:lineRule="auto"/>
        <w:rPr>
          <w:lang w:val="en-GB"/>
        </w:rPr>
      </w:pPr>
      <w:r w:rsidRPr="00755203">
        <w:rPr>
          <w:lang w:val="en-GB"/>
        </w:rPr>
        <w:t>Thermal tolerance</w:t>
      </w:r>
      <w:r w:rsidR="008B1E47" w:rsidRPr="00755203">
        <w:rPr>
          <w:lang w:val="en-GB"/>
        </w:rPr>
        <w:t xml:space="preserve"> analyses</w:t>
      </w:r>
    </w:p>
    <w:p w14:paraId="1258C80D" w14:textId="42D82E10" w:rsidR="008B1E47" w:rsidRPr="00755203" w:rsidRDefault="001407E6" w:rsidP="003E7F10">
      <w:pPr>
        <w:spacing w:line="480" w:lineRule="auto"/>
        <w:rPr>
          <w:lang w:val="en-GB"/>
        </w:rPr>
      </w:pPr>
      <w:r w:rsidRPr="00755203">
        <w:rPr>
          <w:rFonts w:cstheme="minorHAnsi"/>
          <w:lang w:val="en-GB"/>
        </w:rPr>
        <w:t>All analyses were performed using R v4.0.3</w:t>
      </w:r>
      <w:r w:rsidR="006620A3" w:rsidRPr="00755203">
        <w:rPr>
          <w:rFonts w:cstheme="minorHAnsi"/>
          <w:lang w:val="en-GB"/>
        </w:rPr>
        <w:t xml:space="preserve"> </w:t>
      </w:r>
      <w:r w:rsidR="00175025" w:rsidRPr="00755203">
        <w:rPr>
          <w:rFonts w:cstheme="minorHAnsi"/>
          <w:lang w:val="en-GB"/>
        </w:rPr>
        <w:fldChar w:fldCharType="begin" w:fldLock="1"/>
      </w:r>
      <w:r w:rsidR="00723809">
        <w:rPr>
          <w:rFonts w:cstheme="minorHAnsi"/>
          <w:lang w:val="en-GB"/>
        </w:rPr>
        <w:instrText>ADDIN CSL_CITATION {"citationItems":[{"id":"ITEM-1","itemData":{"author":[{"dropping-particle":"","family":"R Core Team","given":"","non-dropping-particle":"","parse-names":false,"suffix":""}],"id":"ITEM-1","issued":{"date-parts":[["2020"]]},"number":"4.0.3","publisher":"R Foundation for Statistical Computing","publisher-place":"Vienna, Austria.","title":"R: A language and environment for statistical computing","type":"article"},"uris":["http://www.mendeley.com/documents/?uuid=c307b640-9833-4ace-8a52-b47a4dbef25f"]}],"mendeley":{"formattedCitation":"(R Core Team, 2020)","plainTextFormattedCitation":"(R Core Team, 2020)","previouslyFormattedCitation":"(R Core Team, 2020)"},"properties":{"noteIndex":0},"schema":"https://github.com/citation-style-language/schema/raw/master/csl-citation.json"}</w:instrText>
      </w:r>
      <w:r w:rsidR="00175025" w:rsidRPr="00755203">
        <w:rPr>
          <w:rFonts w:cstheme="minorHAnsi"/>
          <w:lang w:val="en-GB"/>
        </w:rPr>
        <w:fldChar w:fldCharType="separate"/>
      </w:r>
      <w:r w:rsidR="00175025" w:rsidRPr="00755203">
        <w:rPr>
          <w:rFonts w:cstheme="minorHAnsi"/>
          <w:noProof/>
          <w:lang w:val="en-GB"/>
        </w:rPr>
        <w:t>(R Core Team, 2020)</w:t>
      </w:r>
      <w:r w:rsidR="00175025" w:rsidRPr="00755203">
        <w:rPr>
          <w:rFonts w:cstheme="minorHAnsi"/>
          <w:lang w:val="en-GB"/>
        </w:rPr>
        <w:fldChar w:fldCharType="end"/>
      </w:r>
      <w:r w:rsidRPr="00755203">
        <w:rPr>
          <w:rFonts w:cstheme="minorHAnsi"/>
          <w:lang w:val="en-GB"/>
        </w:rPr>
        <w:t>. Critical thermal maximum (</w:t>
      </w:r>
      <w:proofErr w:type="spellStart"/>
      <w:r w:rsidRPr="00755203">
        <w:rPr>
          <w:rFonts w:cstheme="minorHAnsi"/>
          <w:lang w:val="en-GB"/>
        </w:rPr>
        <w:t>CTmax</w:t>
      </w:r>
      <w:proofErr w:type="spellEnd"/>
      <w:r w:rsidRPr="00755203">
        <w:rPr>
          <w:rFonts w:cstheme="minorHAnsi"/>
          <w:lang w:val="en-GB"/>
        </w:rPr>
        <w:t xml:space="preserve">) and </w:t>
      </w:r>
      <w:del w:id="28" w:author="Thomas Vosegaard" w:date="2022-03-29T06:31:00Z">
        <w:r w:rsidR="008F7CAC" w:rsidDel="00D964B8">
          <w:rPr>
            <w:rFonts w:cstheme="minorHAnsi"/>
            <w:lang w:val="en-GB"/>
          </w:rPr>
          <w:delText>chill-coma recovery (</w:delText>
        </w:r>
      </w:del>
      <w:r w:rsidR="00E81810">
        <w:rPr>
          <w:rFonts w:cstheme="minorHAnsi"/>
          <w:lang w:val="en-GB"/>
        </w:rPr>
        <w:t>CCR</w:t>
      </w:r>
      <w:del w:id="29" w:author="Thomas Vosegaard" w:date="2022-03-29T06:31:00Z">
        <w:r w:rsidR="008F7CAC" w:rsidDel="00D964B8">
          <w:rPr>
            <w:rFonts w:cstheme="minorHAnsi"/>
            <w:lang w:val="en-GB"/>
          </w:rPr>
          <w:delText>)</w:delText>
        </w:r>
      </w:del>
      <w:r w:rsidRPr="00755203">
        <w:rPr>
          <w:rFonts w:cstheme="minorHAnsi"/>
          <w:lang w:val="en-GB"/>
        </w:rPr>
        <w:t xml:space="preserve"> were </w:t>
      </w:r>
      <w:proofErr w:type="spellStart"/>
      <w:r w:rsidRPr="00755203">
        <w:rPr>
          <w:rFonts w:cstheme="minorHAnsi"/>
          <w:lang w:val="en-GB"/>
        </w:rPr>
        <w:t>analyzed</w:t>
      </w:r>
      <w:proofErr w:type="spellEnd"/>
      <w:r w:rsidRPr="00755203">
        <w:rPr>
          <w:rFonts w:cstheme="minorHAnsi"/>
          <w:lang w:val="en-GB"/>
        </w:rPr>
        <w:t xml:space="preserve"> with </w:t>
      </w:r>
      <w:commentRangeStart w:id="30"/>
      <w:r w:rsidRPr="00755203">
        <w:rPr>
          <w:rFonts w:cstheme="minorHAnsi"/>
          <w:lang w:val="en-GB"/>
        </w:rPr>
        <w:t xml:space="preserve">ANOVA </w:t>
      </w:r>
      <w:commentRangeEnd w:id="30"/>
      <w:r w:rsidR="0076082B">
        <w:rPr>
          <w:rStyle w:val="CommentReference"/>
        </w:rPr>
        <w:commentReference w:id="30"/>
      </w:r>
      <w:r w:rsidRPr="00755203">
        <w:rPr>
          <w:rFonts w:cstheme="minorHAnsi"/>
          <w:lang w:val="en-GB"/>
        </w:rPr>
        <w:t>on a linear model using population and acclimation temperature as fixed factor</w:t>
      </w:r>
      <w:r w:rsidR="00E81810">
        <w:rPr>
          <w:rFonts w:cstheme="minorHAnsi"/>
          <w:lang w:val="en-GB"/>
        </w:rPr>
        <w:t>s</w:t>
      </w:r>
      <w:r w:rsidRPr="00755203">
        <w:rPr>
          <w:rFonts w:cstheme="minorHAnsi"/>
          <w:lang w:val="en-GB"/>
        </w:rPr>
        <w:t xml:space="preserve">. We calculated means of </w:t>
      </w:r>
      <w:proofErr w:type="spellStart"/>
      <w:r w:rsidRPr="00755203">
        <w:rPr>
          <w:rFonts w:cstheme="minorHAnsi"/>
          <w:lang w:val="en-GB"/>
        </w:rPr>
        <w:t>CTmax</w:t>
      </w:r>
      <w:proofErr w:type="spellEnd"/>
      <w:r w:rsidRPr="00755203">
        <w:rPr>
          <w:rFonts w:cstheme="minorHAnsi"/>
          <w:lang w:val="en-GB"/>
        </w:rPr>
        <w:t xml:space="preserve"> and CCR for each nest, and these were used as data points in the statistical analyses.</w:t>
      </w:r>
    </w:p>
    <w:p w14:paraId="72FF4953" w14:textId="77777777" w:rsidR="00606468" w:rsidRPr="00755203" w:rsidRDefault="00606468" w:rsidP="003E7F10">
      <w:pPr>
        <w:pStyle w:val="Heading2"/>
        <w:spacing w:line="480" w:lineRule="auto"/>
        <w:rPr>
          <w:lang w:val="en-GB"/>
        </w:rPr>
      </w:pPr>
      <w:r w:rsidRPr="00755203">
        <w:rPr>
          <w:lang w:val="en-GB"/>
        </w:rPr>
        <w:lastRenderedPageBreak/>
        <w:t>DNA methylation</w:t>
      </w:r>
    </w:p>
    <w:p w14:paraId="46ACF49B" w14:textId="77777777" w:rsidR="00606468" w:rsidRPr="00755203" w:rsidRDefault="00606468" w:rsidP="003E7F10">
      <w:pPr>
        <w:pStyle w:val="Heading3"/>
        <w:spacing w:line="480" w:lineRule="auto"/>
        <w:rPr>
          <w:lang w:val="en-GB"/>
        </w:rPr>
      </w:pPr>
      <w:r w:rsidRPr="00755203">
        <w:rPr>
          <w:lang w:val="en-GB"/>
        </w:rPr>
        <w:t xml:space="preserve">DNA extraction and </w:t>
      </w:r>
      <w:proofErr w:type="spellStart"/>
      <w:r w:rsidRPr="00755203">
        <w:rPr>
          <w:lang w:val="en-GB"/>
        </w:rPr>
        <w:t>bisulfite</w:t>
      </w:r>
      <w:proofErr w:type="spellEnd"/>
      <w:r w:rsidRPr="00755203">
        <w:rPr>
          <w:lang w:val="en-GB"/>
        </w:rPr>
        <w:t xml:space="preserve"> sequencing: </w:t>
      </w:r>
    </w:p>
    <w:p w14:paraId="7430B719" w14:textId="1FC280E9" w:rsidR="00606468" w:rsidRPr="00755203" w:rsidRDefault="00606468" w:rsidP="003E7F10">
      <w:pPr>
        <w:spacing w:line="480" w:lineRule="auto"/>
        <w:rPr>
          <w:lang w:val="en-GB"/>
        </w:rPr>
      </w:pPr>
      <w:r w:rsidRPr="00755203">
        <w:rPr>
          <w:lang w:val="en-GB"/>
        </w:rPr>
        <w:t>One spider from each</w:t>
      </w:r>
      <w:r w:rsidR="008F7CAC">
        <w:rPr>
          <w:lang w:val="en-GB"/>
        </w:rPr>
        <w:t xml:space="preserve"> of the 200</w:t>
      </w:r>
      <w:r w:rsidRPr="00755203">
        <w:rPr>
          <w:lang w:val="en-GB"/>
        </w:rPr>
        <w:t xml:space="preserve"> box</w:t>
      </w:r>
      <w:r w:rsidR="008F7CAC">
        <w:rPr>
          <w:lang w:val="en-GB"/>
        </w:rPr>
        <w:t>es</w:t>
      </w:r>
      <w:r w:rsidRPr="00755203">
        <w:rPr>
          <w:lang w:val="en-GB"/>
        </w:rPr>
        <w:t xml:space="preserve"> were put in a minus 80 </w:t>
      </w:r>
      <w:r w:rsidRPr="00755203">
        <w:rPr>
          <w:rFonts w:cstheme="minorHAnsi"/>
          <w:lang w:val="en-GB"/>
        </w:rPr>
        <w:t>°</w:t>
      </w:r>
      <w:r w:rsidRPr="00755203">
        <w:rPr>
          <w:lang w:val="en-GB"/>
        </w:rPr>
        <w:t>C freezer after 42 days of thermal acclimation. DNA was extracted from each spider</w:t>
      </w:r>
      <w:r w:rsidR="008F7CAC">
        <w:rPr>
          <w:lang w:val="en-GB"/>
        </w:rPr>
        <w:t xml:space="preserve"> separately</w:t>
      </w:r>
      <w:r w:rsidRPr="00755203">
        <w:rPr>
          <w:lang w:val="en-GB"/>
        </w:rPr>
        <w:t xml:space="preserve"> using QIAGEN </w:t>
      </w:r>
      <w:proofErr w:type="spellStart"/>
      <w:r w:rsidRPr="00755203">
        <w:rPr>
          <w:lang w:val="en-GB"/>
        </w:rPr>
        <w:t>DNeasy</w:t>
      </w:r>
      <w:proofErr w:type="spellEnd"/>
      <w:r w:rsidRPr="00755203">
        <w:rPr>
          <w:lang w:val="en-GB"/>
        </w:rPr>
        <w:t xml:space="preserve"> Blood and Tissue kit (Qiagen, Hilden, Germany). The DNA from all individuals from same population and acclimation temperature was pooled in equal concentrations before </w:t>
      </w:r>
      <w:proofErr w:type="spellStart"/>
      <w:r w:rsidRPr="00755203">
        <w:rPr>
          <w:lang w:val="en-GB"/>
        </w:rPr>
        <w:t>bisulfite</w:t>
      </w:r>
      <w:proofErr w:type="spellEnd"/>
      <w:r w:rsidRPr="00755203">
        <w:rPr>
          <w:lang w:val="en-GB"/>
        </w:rPr>
        <w:t xml:space="preserve"> conversion and sequenced</w:t>
      </w:r>
      <w:r w:rsidR="00AE5BB9">
        <w:rPr>
          <w:lang w:val="en-GB"/>
        </w:rPr>
        <w:t>;</w:t>
      </w:r>
      <w:r w:rsidR="00AE5BB9" w:rsidRPr="00755203">
        <w:rPr>
          <w:lang w:val="en-GB"/>
        </w:rPr>
        <w:t xml:space="preserve"> </w:t>
      </w:r>
      <w:r w:rsidRPr="00755203">
        <w:rPr>
          <w:lang w:val="en-GB"/>
        </w:rPr>
        <w:t xml:space="preserve">twenty pools in total (4 populations x 5 acclimation temperatures). 150 bp paired end sequencing was performed on an Illumina HiSeq2500 platform. </w:t>
      </w:r>
      <w:proofErr w:type="spellStart"/>
      <w:r w:rsidRPr="00755203">
        <w:rPr>
          <w:lang w:val="en-GB"/>
        </w:rPr>
        <w:t>λDNA</w:t>
      </w:r>
      <w:proofErr w:type="spellEnd"/>
      <w:r w:rsidRPr="00755203">
        <w:rPr>
          <w:lang w:val="en-GB"/>
        </w:rPr>
        <w:t xml:space="preserve"> was used as a control for a </w:t>
      </w:r>
      <w:proofErr w:type="spellStart"/>
      <w:r w:rsidRPr="00755203">
        <w:rPr>
          <w:lang w:val="en-GB"/>
        </w:rPr>
        <w:t>bisulfite</w:t>
      </w:r>
      <w:proofErr w:type="spellEnd"/>
      <w:r w:rsidRPr="00755203">
        <w:rPr>
          <w:lang w:val="en-GB"/>
        </w:rPr>
        <w:t xml:space="preserve"> conversion rate, and 99% of the unmethylated cytosines were converted. Library construction and sequencing were performed by </w:t>
      </w:r>
      <w:proofErr w:type="spellStart"/>
      <w:r w:rsidRPr="00755203">
        <w:rPr>
          <w:lang w:val="en-GB"/>
        </w:rPr>
        <w:t>Novogene</w:t>
      </w:r>
      <w:proofErr w:type="spellEnd"/>
      <w:r w:rsidRPr="00755203">
        <w:rPr>
          <w:lang w:val="en-GB"/>
        </w:rPr>
        <w:t xml:space="preserve"> (Hongkong).</w:t>
      </w:r>
    </w:p>
    <w:p w14:paraId="0BED1D4A" w14:textId="77777777" w:rsidR="00606468" w:rsidRPr="00755203" w:rsidRDefault="00606468" w:rsidP="003E7F10">
      <w:pPr>
        <w:pStyle w:val="Heading3"/>
        <w:spacing w:line="480" w:lineRule="auto"/>
        <w:rPr>
          <w:lang w:val="en-GB"/>
        </w:rPr>
      </w:pPr>
      <w:r w:rsidRPr="00755203">
        <w:rPr>
          <w:lang w:val="en-GB"/>
        </w:rPr>
        <w:t>DNA methylation analyses:</w:t>
      </w:r>
    </w:p>
    <w:p w14:paraId="2289663E" w14:textId="77777777" w:rsidR="00606468" w:rsidRDefault="00606468" w:rsidP="003E7F10">
      <w:pPr>
        <w:spacing w:line="480" w:lineRule="auto"/>
        <w:rPr>
          <w:lang w:val="en-GB"/>
        </w:rPr>
      </w:pPr>
      <w:r w:rsidRPr="00755203">
        <w:rPr>
          <w:lang w:val="en-GB"/>
        </w:rPr>
        <w:t xml:space="preserve">We used </w:t>
      </w:r>
      <w:proofErr w:type="spellStart"/>
      <w:r w:rsidRPr="00755203">
        <w:rPr>
          <w:lang w:val="en-GB"/>
        </w:rPr>
        <w:t>FastQC</w:t>
      </w:r>
      <w:proofErr w:type="spellEnd"/>
      <w:r w:rsidRPr="00755203">
        <w:rPr>
          <w:lang w:val="en-GB"/>
        </w:rPr>
        <w:t xml:space="preserve"> v.0.11.5 </w:t>
      </w:r>
      <w:r w:rsidRPr="00755203">
        <w:rPr>
          <w:lang w:val="en-GB"/>
        </w:rPr>
        <w:fldChar w:fldCharType="begin" w:fldLock="1"/>
      </w:r>
      <w:r w:rsidRPr="00755203">
        <w:rPr>
          <w:lang w:val="en-GB"/>
        </w:rPr>
        <w:instrText>ADDIN CSL_CITATION {"citationItems":[{"id":"ITEM-1","itemData":{"URL":"https://github.com/s-andrews/FastQC","accessed":{"date-parts":[["2018","5","3"]]},"id":"ITEM-1","issued":{"date-parts":[["2016"]]},"title":"FastQC","type":"webpage"},"uris":["http://www.mendeley.com/documents/?uuid=ac6605ee-c86c-4279-b2f1-03d01a1bf8de"]}],"mendeley":{"formattedCitation":"(‘FastQC’, 2016)","plainTextFormattedCitation":"(‘FastQC’, 2016)","previouslyFormattedCitation":"(‘FastQC’, 2016)"},"properties":{"noteIndex":0},"schema":"https://github.com/citation-style-language/schema/raw/master/csl-citation.json"}</w:instrText>
      </w:r>
      <w:r w:rsidRPr="00755203">
        <w:rPr>
          <w:lang w:val="en-GB"/>
        </w:rPr>
        <w:fldChar w:fldCharType="separate"/>
      </w:r>
      <w:r w:rsidRPr="00755203">
        <w:rPr>
          <w:noProof/>
          <w:lang w:val="en-GB"/>
        </w:rPr>
        <w:t>(‘FastQC’, 2016)</w:t>
      </w:r>
      <w:r w:rsidRPr="00755203">
        <w:rPr>
          <w:lang w:val="en-GB"/>
        </w:rPr>
        <w:fldChar w:fldCharType="end"/>
      </w:r>
      <w:r w:rsidRPr="00755203">
        <w:rPr>
          <w:lang w:val="en-GB"/>
        </w:rPr>
        <w:t xml:space="preserve"> and Trim Galore v.0.4.1 </w:t>
      </w:r>
      <w:r w:rsidRPr="00755203">
        <w:rPr>
          <w:lang w:val="en-GB"/>
        </w:rPr>
        <w:fldChar w:fldCharType="begin" w:fldLock="1"/>
      </w:r>
      <w:r w:rsidRPr="00755203">
        <w:rPr>
          <w:lang w:val="en-GB"/>
        </w:rPr>
        <w:instrText>ADDIN CSL_CITATION {"citationItems":[{"id":"ITEM-1","itemData":{"URL":"https://github.com/FelixKrueger/TrimGalore","accessed":{"date-parts":[["2018","5","3"]]},"id":"ITEM-1","issued":{"date-parts":[["2015"]]},"title":"Trim Galore","type":"webpage"},"uris":["http://www.mendeley.com/documents/?uuid=449f8dbe-f2c6-4a72-a8e5-cb3e33e4f43d"]}],"mendeley":{"formattedCitation":"(‘Trim Galore’, 2015)","plainTextFormattedCitation":"(‘Trim Galore’, 2015)","previouslyFormattedCitation":"(‘Trim Galore’, 2015)"},"properties":{"noteIndex":0},"schema":"https://github.com/citation-style-language/schema/raw/master/csl-citation.json"}</w:instrText>
      </w:r>
      <w:r w:rsidRPr="00755203">
        <w:rPr>
          <w:lang w:val="en-GB"/>
        </w:rPr>
        <w:fldChar w:fldCharType="separate"/>
      </w:r>
      <w:r w:rsidRPr="00755203">
        <w:rPr>
          <w:noProof/>
          <w:lang w:val="en-GB"/>
        </w:rPr>
        <w:t>(‘Trim Galore’, 2015)</w:t>
      </w:r>
      <w:r w:rsidRPr="00755203">
        <w:rPr>
          <w:lang w:val="en-GB"/>
        </w:rPr>
        <w:fldChar w:fldCharType="end"/>
      </w:r>
      <w:r w:rsidRPr="00755203">
        <w:rPr>
          <w:lang w:val="en-GB"/>
        </w:rPr>
        <w:t xml:space="preserve"> to check and trim bisulphite reads, before mapping them to the </w:t>
      </w:r>
      <w:r w:rsidRPr="00755203">
        <w:rPr>
          <w:i/>
          <w:lang w:val="en-GB"/>
        </w:rPr>
        <w:t xml:space="preserve">S. </w:t>
      </w:r>
      <w:proofErr w:type="spellStart"/>
      <w:r w:rsidRPr="00755203">
        <w:rPr>
          <w:i/>
          <w:lang w:val="en-GB"/>
        </w:rPr>
        <w:t>dumicola</w:t>
      </w:r>
      <w:proofErr w:type="spellEnd"/>
      <w:r w:rsidRPr="00755203">
        <w:rPr>
          <w:i/>
          <w:lang w:val="en-GB"/>
        </w:rPr>
        <w:t xml:space="preserve"> </w:t>
      </w:r>
      <w:r w:rsidRPr="00755203">
        <w:rPr>
          <w:lang w:val="en-GB"/>
        </w:rPr>
        <w:t xml:space="preserve">reference genome, using </w:t>
      </w:r>
      <w:proofErr w:type="spellStart"/>
      <w:r w:rsidRPr="00755203">
        <w:rPr>
          <w:lang w:val="en-GB"/>
        </w:rPr>
        <w:t>Bismark</w:t>
      </w:r>
      <w:proofErr w:type="spellEnd"/>
      <w:r w:rsidRPr="00755203">
        <w:rPr>
          <w:lang w:val="en-GB"/>
        </w:rPr>
        <w:t xml:space="preserve"> v.0.19.0 </w:t>
      </w:r>
      <w:r w:rsidRPr="00755203">
        <w:rPr>
          <w:lang w:val="en-GB"/>
        </w:rPr>
        <w:fldChar w:fldCharType="begin" w:fldLock="1"/>
      </w:r>
      <w:r w:rsidRPr="00755203">
        <w:rPr>
          <w:lang w:val="en-GB"/>
        </w:rPr>
        <w:instrText>ADDIN CSL_CITATION {"citationItems":[{"id":"ITEM-1","itemData":{"DOI":"10.1093/bioinformatics/btr167","ISSN":"13674803","PMID":"21493656","abstract":"A combination of bisulfite treatment of DNA and high- throughput sequencing (BS-Seq) can capture a snapshot of a cell's epigenomic state by revealing its genome-wide cytosine methylation at single base resolution. Bismark is a flexible tool for the time- efficient analysis of BS-Seq data which performs both read mapping and methylation calling in a single convenient step. Its output discriminates between cytosines in CpG, CHG and CHH context and enables bench scientists to visualize and interpret their methylation data soon after the sequencing run is completed. © The Author(s) 2011. Published by Oxford University Press.","author":[{"dropping-particle":"","family":"Krueger","given":"Felix","non-dropping-particle":"","parse-names":false,"suffix":""},{"dropping-particle":"","family":"Andrews","given":"Simon R.","non-dropping-particle":"","parse-names":false,"suffix":""}],"container-title":"Bioinformatics","id":"ITEM-1","issue":"11","issued":{"date-parts":[["2011"]]},"page":"1571-1572","title":"Bismark: A flexible aligner and methylation caller for Bisulfite-Seq applications","type":"article-journal","volume":"27"},"uris":["http://www.mendeley.com/documents/?uuid=e9438197-859b-4ee6-a824-488988d106e5"]}],"mendeley":{"formattedCitation":"(Krueger &amp; Andrews, 2011)","plainTextFormattedCitation":"(Krueger &amp; Andrews, 2011)","previouslyFormattedCitation":"(Krueger &amp; Andrews, 2011)"},"properties":{"noteIndex":0},"schema":"https://github.com/citation-style-language/schema/raw/master/csl-citation.json"}</w:instrText>
      </w:r>
      <w:r w:rsidRPr="00755203">
        <w:rPr>
          <w:lang w:val="en-GB"/>
        </w:rPr>
        <w:fldChar w:fldCharType="separate"/>
      </w:r>
      <w:r w:rsidRPr="00755203">
        <w:rPr>
          <w:noProof/>
          <w:lang w:val="en-GB"/>
        </w:rPr>
        <w:t>(Krueger &amp; Andrews, 2011)</w:t>
      </w:r>
      <w:r w:rsidRPr="00755203">
        <w:rPr>
          <w:lang w:val="en-GB"/>
        </w:rPr>
        <w:fldChar w:fldCharType="end"/>
      </w:r>
      <w:r w:rsidRPr="00755203">
        <w:rPr>
          <w:lang w:val="en-GB"/>
        </w:rPr>
        <w:t xml:space="preserve">. </w:t>
      </w:r>
      <w:proofErr w:type="spellStart"/>
      <w:r w:rsidRPr="00755203">
        <w:rPr>
          <w:lang w:val="en-GB"/>
        </w:rPr>
        <w:t>Bismark</w:t>
      </w:r>
      <w:proofErr w:type="spellEnd"/>
      <w:r w:rsidRPr="00755203">
        <w:rPr>
          <w:lang w:val="en-GB"/>
        </w:rPr>
        <w:t xml:space="preserve"> was also used to extract methylation cites. </w:t>
      </w:r>
      <w:r>
        <w:rPr>
          <w:lang w:val="en-GB"/>
        </w:rPr>
        <w:t>Exact d</w:t>
      </w:r>
      <w:r w:rsidRPr="00755203">
        <w:rPr>
          <w:lang w:val="en-GB"/>
        </w:rPr>
        <w:t xml:space="preserve">etails on trims etc. can be found in </w:t>
      </w:r>
      <w:r w:rsidRPr="00755203">
        <w:rPr>
          <w:lang w:val="en-GB"/>
        </w:rPr>
        <w:fldChar w:fldCharType="begin" w:fldLock="1"/>
      </w:r>
      <w:r w:rsidR="00CB4E5A">
        <w:rPr>
          <w:lang w:val="en-GB"/>
        </w:rPr>
        <w:instrText>ADDIN CSL_CITATION {"citationItems":[{"id":"ITEM-1","itemData":{"DOI":"10.3390/genes10020137","ISSN":"20734425","abstract":"Variation in DNA methylation patterns among genes, individuals, and populations appears to be highly variable among taxa, but our understanding of the functional significance of this variation is still incomplete. We here present the first whole genome bisulfite sequencing of a chelicerate species, the social spider Stegodyphus dumicola. We show that DNA methylation occurs mainly in CpG context and is concentrated in genes. This is a pattern also documented in other invertebrates. We present RNA sequence data to investigate the role of DNA methylation in gene regulation and show that, within individuals, methylated genes are more expressed than genes that are not methylated and that methylated genes are more stably expressed across individuals than unmethylated genes. Although no causal association is shown, this lends support for the implication of DNA CpG methylation in regulating gene expression in invertebrates. Differential DNA methylation between populations showed a small but significant correlation with differential gene expression. This is consistent with a possible role of DNA methylation in local adaptation. Based on indirect inference of the presence and pattern of DNA methylation in chelicerate species whose genomes have been sequenced, we performed a comparative phylogenetic analysis. We found strong evidence for exon DNA methylation in the horseshoe crab Limulus polyphemus and in all spider and scorpion species, while most Parasitiformes and Acariformes species seem to have lost DNA methylation.","author":[{"dropping-particle":"","family":"Liu","given":"Shenglin","non-dropping-particle":"","parse-names":false,"suffix":""},{"dropping-particle":"","family":"Aagaard","given":"Anne","non-dropping-particle":"","parse-names":false,"suffix":""},{"dropping-particle":"","family":"Bechsgaard","given":"Jesper","non-dropping-particle":"","parse-names":false,"suffix":""},{"dropping-particle":"","family":"Bilde","given":"Trine","non-dropping-particle":"","parse-names":false,"suffix":""}],"container-title":"Genes","id":"ITEM-1","issue":"2","issued":{"date-parts":[["2019"]]},"page":"1-17","title":"DNA methylation patterns in the social spider, Stegodyphus dumicola","type":"article-journal","volume":"10"},"uris":["http://www.mendeley.com/documents/?uuid=0f3f9f9b-e438-4c6c-bd5a-b2d594f78855"]}],"mendeley":{"formattedCitation":"(Liu, Aagaard, Bechsgaard, &amp; Bilde, 2019)","plainTextFormattedCitation":"(Liu, Aagaard, Bechsgaard, &amp; Bilde, 2019)","previouslyFormattedCitation":"(Liu, Aagaard, Bechsgaard, &amp; Bilde, 2019)"},"properties":{"noteIndex":0},"schema":"https://github.com/citation-style-language/schema/raw/master/csl-citation.json"}</w:instrText>
      </w:r>
      <w:r w:rsidRPr="00755203">
        <w:rPr>
          <w:lang w:val="en-GB"/>
        </w:rPr>
        <w:fldChar w:fldCharType="separate"/>
      </w:r>
      <w:r w:rsidR="008D44B6" w:rsidRPr="008D44B6">
        <w:rPr>
          <w:noProof/>
          <w:lang w:val="en-GB"/>
        </w:rPr>
        <w:t>(Liu, Aagaard, Bechsgaard, &amp; Bilde, 2019)</w:t>
      </w:r>
      <w:r w:rsidRPr="00755203">
        <w:rPr>
          <w:lang w:val="en-GB"/>
        </w:rPr>
        <w:fldChar w:fldCharType="end"/>
      </w:r>
      <w:r w:rsidRPr="00755203">
        <w:rPr>
          <w:lang w:val="en-GB"/>
        </w:rPr>
        <w:t xml:space="preserve">. We filtered for coverage of c cites between 10 and 32, and further analysis focused only on CpG sites. To get a methylation measure covering gene bodies, we calculated weighted methylation level within each gene </w:t>
      </w:r>
      <w:r w:rsidRPr="00755203">
        <w:rPr>
          <w:lang w:val="en-GB"/>
        </w:rPr>
        <w:fldChar w:fldCharType="begin" w:fldLock="1"/>
      </w:r>
      <w:r w:rsidRPr="00755203">
        <w:rPr>
          <w:lang w:val="en-GB"/>
        </w:rPr>
        <w:instrText>ADDIN CSL_CITATION {"citationItems":[{"id":"ITEM-1","itemData":{"DOI":"10.1016/j.tig.2012.10.012","ISSN":"01689525","PMID":"23131467","abstract":"Trends in Genetics, 28 (2012) 583-585. 10.1016/j.tig.2012.10.012","author":[{"dropping-particle":"","family":"Schultz","given":"Matthew D.","non-dropping-particle":"","parse-names":false,"suffix":""},{"dropping-particle":"","family":"Schmitz","given":"Robert J.","non-dropping-particle":"","parse-names":false,"suffix":""},{"dropping-particle":"","family":"Ecker","given":"Joseph R.","non-dropping-particle":"","parse-names":false,"suffix":""}],"container-title":"Trends in Genetics","id":"ITEM-1","issue":"12","issued":{"date-parts":[["2012","12"]]},"page":"583-585","publisher":"Elsevier Ltd","title":"'Leveling' the playing field for analyses of single-base resolution DNA methylomes","type":"article-journal","volume":"28"},"uris":["http://www.mendeley.com/documents/?uuid=3d47ca59-de86-4cf7-aec9-7caea5ae6da3"]}],"mendeley":{"formattedCitation":"(Schultz, Schmitz, &amp; Ecker, 2012)","plainTextFormattedCitation":"(Schultz, Schmitz, &amp; Ecker, 2012)","previouslyFormattedCitation":"(Schultz, Schmitz, &amp; Ecker, 2012)"},"properties":{"noteIndex":0},"schema":"https://github.com/citation-style-language/schema/raw/master/csl-citation.json"}</w:instrText>
      </w:r>
      <w:r w:rsidRPr="00755203">
        <w:rPr>
          <w:lang w:val="en-GB"/>
        </w:rPr>
        <w:fldChar w:fldCharType="separate"/>
      </w:r>
      <w:r w:rsidRPr="00755203">
        <w:rPr>
          <w:noProof/>
          <w:lang w:val="en-GB"/>
        </w:rPr>
        <w:t>(Schultz, Schmitz, &amp; Ecker, 2012)</w:t>
      </w:r>
      <w:r w:rsidRPr="00755203">
        <w:rPr>
          <w:lang w:val="en-GB"/>
        </w:rPr>
        <w:fldChar w:fldCharType="end"/>
      </w:r>
      <w:r w:rsidRPr="00755203">
        <w:rPr>
          <w:lang w:val="en-GB"/>
        </w:rPr>
        <w:t>.</w:t>
      </w:r>
      <w:r>
        <w:rPr>
          <w:lang w:val="en-GB"/>
        </w:rPr>
        <w:t xml:space="preserve"> To test whether genes were differentially methylated with respect to the main effects (Population and Acclimation temperature), we ran the methylation counts of genes through DSS v.2.34.0 </w:t>
      </w:r>
      <w:r>
        <w:rPr>
          <w:lang w:val="en-GB"/>
        </w:rPr>
        <w:fldChar w:fldCharType="begin" w:fldLock="1"/>
      </w:r>
      <w:r w:rsidR="008D44B6">
        <w:rPr>
          <w:lang w:val="en-GB"/>
        </w:rPr>
        <w:instrText>ADDIN CSL_CITATION {"citationItems":[{"id":"ITEM-1","itemData":{"DOI":"10.1093/BIOINFORMATICS/BTW026","ISSN":"1367-4803","PMID":"26819470","abstract":"Motivation: DNA methylation is an epigenetic modification with important roles in many biological processes and diseases. Bisulfite sequencing (BS-seq) has emerged recently as the technology of choice to profile DNA methylation because of its accuracy, genome coverage and higher resolution. Current statistical methods to identify differential methylation mainly focus on comparing two treatment groups. With an increasing number of experiments performed under a general and multiple-factor design, particularly in reduced representation bisulfite sequencing, there is a need to develop more flexible, powerful and computationally efficient methods. Results: We present a novel statistical model to detect differentially methylated loci from BS-seq data under general experimental design, based on a beta-binomial regression model with 'arcsine' link function. Parameter estimation is based on transformed data with generalized least square approach without relying on iterative algorithm. Simulation and real data analyses demonstrate that our method is accurate, powerful, robust and computationally efficient. Availability and implementation: It is available as Bioconductor package DSS.","author":[{"dropping-particle":"","family":"Park","given":"Yongseok","non-dropping-particle":"","parse-names":false,"suffix":""},{"dropping-particle":"","family":"Wu","given":"Hao","non-dropping-particle":"","parse-names":false,"suffix":""}],"container-title":"Bioinformatics","id":"ITEM-1","issue":"10","issued":{"date-parts":[["2016","5","15"]]},"page":"1446-1453","publisher":"Oxford Academic","title":"Differential methylation analysis for BS-seq data under general experimental design","type":"article-journal","volume":"32"},"uris":["http://www.mendeley.com/documents/?uuid=8c50a7b2-13e3-35e4-9bfd-0fe33c60691c"]}],"mendeley":{"formattedCitation":"(Park &amp; Wu, 2016)","plainTextFormattedCitation":"(Park &amp; Wu, 2016)","previouslyFormattedCitation":"(Park &amp; Wu, 2016)"},"properties":{"noteIndex":0},"schema":"https://github.com/citation-style-language/schema/raw/master/csl-citation.json"}</w:instrText>
      </w:r>
      <w:r>
        <w:rPr>
          <w:lang w:val="en-GB"/>
        </w:rPr>
        <w:fldChar w:fldCharType="separate"/>
      </w:r>
      <w:r w:rsidRPr="00991113">
        <w:rPr>
          <w:noProof/>
          <w:lang w:val="en-GB"/>
        </w:rPr>
        <w:t>(Park &amp; Wu, 2016)</w:t>
      </w:r>
      <w:r>
        <w:rPr>
          <w:lang w:val="en-GB"/>
        </w:rPr>
        <w:fldChar w:fldCharType="end"/>
      </w:r>
      <w:r>
        <w:rPr>
          <w:lang w:val="en-GB"/>
        </w:rPr>
        <w:t xml:space="preserve">, that employs a beta-binomial regression model with arcsine link. In DSS we tested the main effects using the </w:t>
      </w:r>
      <w:proofErr w:type="spellStart"/>
      <w:r>
        <w:rPr>
          <w:lang w:val="en-GB"/>
        </w:rPr>
        <w:t>DML.test</w:t>
      </w:r>
      <w:proofErr w:type="spellEnd"/>
      <w:r>
        <w:rPr>
          <w:lang w:val="en-GB"/>
        </w:rPr>
        <w:t xml:space="preserve"> function (uses </w:t>
      </w:r>
      <w:proofErr w:type="spellStart"/>
      <w:r>
        <w:rPr>
          <w:lang w:val="en-GB"/>
        </w:rPr>
        <w:t>wald</w:t>
      </w:r>
      <w:proofErr w:type="spellEnd"/>
      <w:r>
        <w:rPr>
          <w:lang w:val="en-GB"/>
        </w:rPr>
        <w:t xml:space="preserve"> test), keeping genes with </w:t>
      </w:r>
      <w:proofErr w:type="spellStart"/>
      <w:r>
        <w:rPr>
          <w:lang w:val="en-GB"/>
        </w:rPr>
        <w:t>fdr</w:t>
      </w:r>
      <w:proofErr w:type="spellEnd"/>
      <w:r>
        <w:rPr>
          <w:lang w:val="en-GB"/>
        </w:rPr>
        <w:t xml:space="preserve">&lt;0.1. </w:t>
      </w:r>
    </w:p>
    <w:p w14:paraId="0C242182" w14:textId="77777777" w:rsidR="00606468" w:rsidRDefault="00606468" w:rsidP="003E7F10">
      <w:pPr>
        <w:spacing w:line="480" w:lineRule="auto"/>
        <w:rPr>
          <w:lang w:val="en-GB"/>
        </w:rPr>
      </w:pPr>
    </w:p>
    <w:p w14:paraId="6126288E" w14:textId="77777777" w:rsidR="00586439" w:rsidRPr="00755203" w:rsidRDefault="00586439" w:rsidP="003E7F10">
      <w:pPr>
        <w:pStyle w:val="Heading2"/>
        <w:spacing w:line="480" w:lineRule="auto"/>
        <w:rPr>
          <w:lang w:val="en-GB"/>
        </w:rPr>
      </w:pPr>
      <w:r w:rsidRPr="00755203">
        <w:rPr>
          <w:lang w:val="en-GB"/>
        </w:rPr>
        <w:lastRenderedPageBreak/>
        <w:t>Gene expression</w:t>
      </w:r>
    </w:p>
    <w:p w14:paraId="0FEEAF7F" w14:textId="77777777" w:rsidR="00586439" w:rsidRPr="00755203" w:rsidRDefault="00586439" w:rsidP="003E7F10">
      <w:pPr>
        <w:pStyle w:val="Heading3"/>
        <w:spacing w:line="480" w:lineRule="auto"/>
        <w:rPr>
          <w:lang w:val="en-GB"/>
        </w:rPr>
      </w:pPr>
      <w:r w:rsidRPr="00755203">
        <w:rPr>
          <w:lang w:val="en-GB"/>
        </w:rPr>
        <w:t xml:space="preserve">RNA extraction and sequencing: </w:t>
      </w:r>
    </w:p>
    <w:p w14:paraId="52CF61CB" w14:textId="72B94D33" w:rsidR="001A602E" w:rsidRPr="00755203" w:rsidRDefault="001A602E" w:rsidP="003E7F10">
      <w:pPr>
        <w:spacing w:line="480" w:lineRule="auto"/>
        <w:rPr>
          <w:lang w:val="en-GB"/>
        </w:rPr>
      </w:pPr>
      <w:r w:rsidRPr="00755203">
        <w:rPr>
          <w:lang w:val="en-GB"/>
        </w:rPr>
        <w:t>Extraction of RNA was done on one spider from each of ten nests from every population/treatment group</w:t>
      </w:r>
      <w:r w:rsidR="00FD26A6">
        <w:rPr>
          <w:lang w:val="en-GB"/>
        </w:rPr>
        <w:t xml:space="preserve"> (200 in total)</w:t>
      </w:r>
      <w:r w:rsidRPr="00755203">
        <w:rPr>
          <w:lang w:val="en-GB"/>
        </w:rPr>
        <w:t xml:space="preserve">, after 42 days of thermal acclimation. Spiders were flash frozen in liquid nitrogen in preparation for RNA extraction. Extraction </w:t>
      </w:r>
      <w:r w:rsidR="00F41FE7" w:rsidRPr="00755203">
        <w:rPr>
          <w:lang w:val="en-GB"/>
        </w:rPr>
        <w:t xml:space="preserve">was done using QIAGEN RNeasy Mini Kit (Qiagen, Hilden, Germany). </w:t>
      </w:r>
      <w:r w:rsidR="001A2EAE">
        <w:rPr>
          <w:lang w:val="en-GB"/>
        </w:rPr>
        <w:t xml:space="preserve">199/200 extractions succeeded and subsequent libraries were sequenced with 150bp paired end on Illumina HiSeq2500. </w:t>
      </w:r>
      <w:r w:rsidR="00E81810">
        <w:rPr>
          <w:lang w:val="en-GB"/>
        </w:rPr>
        <w:t>Further e</w:t>
      </w:r>
      <w:r w:rsidR="00F41FE7" w:rsidRPr="00755203">
        <w:rPr>
          <w:lang w:val="en-GB"/>
        </w:rPr>
        <w:t xml:space="preserve">xtraction </w:t>
      </w:r>
      <w:r w:rsidRPr="00755203">
        <w:rPr>
          <w:lang w:val="en-GB"/>
        </w:rPr>
        <w:t xml:space="preserve">and sequencing </w:t>
      </w:r>
      <w:r w:rsidR="00F41FE7" w:rsidRPr="00755203">
        <w:rPr>
          <w:lang w:val="en-GB"/>
        </w:rPr>
        <w:t xml:space="preserve">details are </w:t>
      </w:r>
      <w:r w:rsidRPr="00755203">
        <w:rPr>
          <w:lang w:val="en-GB"/>
        </w:rPr>
        <w:t xml:space="preserve">described in </w:t>
      </w:r>
      <w:r w:rsidR="00F41FE7" w:rsidRPr="00755203">
        <w:rPr>
          <w:lang w:val="en-GB"/>
        </w:rPr>
        <w:fldChar w:fldCharType="begin" w:fldLock="1"/>
      </w:r>
      <w:r w:rsidR="00165EC4" w:rsidRPr="00755203">
        <w:rPr>
          <w:lang w:val="en-GB"/>
        </w:rPr>
        <w:instrText>ADDIN CSL_CITATION {"citationItems":[{"id":"ITEM-1","itemData":{"DOI":"10.3390/genes10020137","ISSN":"20734425","abstract":"Variation in DNA methylation patterns among genes, individuals, and populations appears to be highly variable among taxa, but our understanding of the functional significance of this variation is still incomplete. We here present the first whole genome bisulfite sequencing of a chelicerate species, the social spider Stegodyphus dumicola. We show that DNA methylation occurs mainly in CpG context and is concentrated in genes. This is a pattern also documented in other invertebrates. We present RNA sequence data to investigate the role of DNA methylation in gene regulation and show that, within individuals, methylated genes are more expressed than genes that are not methylated and that methylated genes are more stably expressed across individuals than unmethylated genes. Although no causal association is shown, this lends support for the implication of DNA CpG methylation in regulating gene expression in invertebrates. Differential DNA methylation between populations showed a small but significant correlation with differential gene expression. This is consistent with a possible role of DNA methylation in local adaptation. Based on indirect inference of the presence and pattern of DNA methylation in chelicerate species whose genomes have been sequenced, we performed a comparative phylogenetic analysis. We found strong evidence for exon DNA methylation in the horseshoe crab Limulus polyphemus and in all spider and scorpion species, while most Parasitiformes and Acariformes species seem to have lost DNA methylation.","author":[{"dropping-particle":"","family":"Liu","given":"Shenglin","non-dropping-particle":"","parse-names":false,"suffix":""},{"dropping-particle":"","family":"Aagaard","given":"Anne","non-dropping-particle":"","parse-names":false,"suffix":""},{"dropping-particle":"","family":"Bechsgaard","given":"Jesper","non-dropping-particle":"","parse-names":false,"suffix":""},{"dropping-particle":"","family":"Bilde","given":"Trine","non-dropping-particle":"","parse-names":false,"suffix":""}],"container-title":"Genes","id":"ITEM-1","issue":"2","issued":{"date-parts":[["2019"]]},"page":"1-17","title":"DNA methylation patterns in the social spider, Stegodyphus dumicola","type":"article-journal","volume":"10"},"uris":["http://www.mendeley.com/documents/?uuid=0f3f9f9b-e438-4c6c-bd5a-b2d594f78855"]}],"mendeley":{"formattedCitation":"(Liu et al., 2019)","plainTextFormattedCitation":"(Liu et al., 2019)","previouslyFormattedCitation":"(Liu et al., 2019)"},"properties":{"noteIndex":0},"schema":"https://github.com/citation-style-language/schema/raw/master/csl-citation.json"}</w:instrText>
      </w:r>
      <w:r w:rsidR="00F41FE7" w:rsidRPr="00755203">
        <w:rPr>
          <w:lang w:val="en-GB"/>
        </w:rPr>
        <w:fldChar w:fldCharType="separate"/>
      </w:r>
      <w:r w:rsidR="00165EC4" w:rsidRPr="00755203">
        <w:rPr>
          <w:noProof/>
          <w:lang w:val="en-GB"/>
        </w:rPr>
        <w:t>(Liu et al., 2019)</w:t>
      </w:r>
      <w:r w:rsidR="00F41FE7" w:rsidRPr="00755203">
        <w:rPr>
          <w:lang w:val="en-GB"/>
        </w:rPr>
        <w:fldChar w:fldCharType="end"/>
      </w:r>
      <w:r w:rsidR="001A2EAE">
        <w:rPr>
          <w:lang w:val="en-GB"/>
        </w:rPr>
        <w:t>.</w:t>
      </w:r>
    </w:p>
    <w:p w14:paraId="78E78D99" w14:textId="77777777" w:rsidR="00586439" w:rsidRPr="00755203" w:rsidRDefault="00586439" w:rsidP="003E7F10">
      <w:pPr>
        <w:pStyle w:val="Heading3"/>
        <w:spacing w:line="480" w:lineRule="auto"/>
        <w:rPr>
          <w:lang w:val="en-GB"/>
        </w:rPr>
      </w:pPr>
      <w:r w:rsidRPr="00755203">
        <w:rPr>
          <w:lang w:val="en-GB"/>
        </w:rPr>
        <w:t>Gene expression analyses:</w:t>
      </w:r>
    </w:p>
    <w:p w14:paraId="66301327" w14:textId="03D81BBA" w:rsidR="0060555F" w:rsidRDefault="005E2FEC" w:rsidP="003E7F10">
      <w:pPr>
        <w:spacing w:line="480" w:lineRule="auto"/>
        <w:rPr>
          <w:lang w:val="en-GB"/>
        </w:rPr>
      </w:pPr>
      <w:r w:rsidRPr="00755203">
        <w:rPr>
          <w:lang w:val="en-GB"/>
        </w:rPr>
        <w:t xml:space="preserve">RNA sequencing reads were analysed </w:t>
      </w:r>
      <w:r w:rsidR="00E64DB9">
        <w:rPr>
          <w:lang w:val="en-GB"/>
        </w:rPr>
        <w:t>following</w:t>
      </w:r>
      <w:r w:rsidRPr="00755203">
        <w:rPr>
          <w:lang w:val="en-GB"/>
        </w:rPr>
        <w:t xml:space="preserve"> a protocol from </w:t>
      </w:r>
      <w:r w:rsidRPr="00755203">
        <w:rPr>
          <w:lang w:val="en-GB"/>
        </w:rPr>
        <w:fldChar w:fldCharType="begin" w:fldLock="1"/>
      </w:r>
      <w:r w:rsidR="004C7FEE" w:rsidRPr="00755203">
        <w:rPr>
          <w:lang w:val="en-GB"/>
        </w:rPr>
        <w:instrText>ADDIN CSL_CITATION {"citationItems":[{"id":"ITEM-1","itemData":{"DOI":"10.1038/nprot.2016-095","ISSN":"1754-2189","author":[{"dropping-particle":"","family":"Pertea","given":"Mihaela","non-dropping-particle":"","parse-names":false,"suffix":""},{"dropping-particle":"","family":"Kim","given":"Daehwan","non-dropping-particle":"","parse-names":false,"suffix":""},{"dropping-particle":"","family":"Pertea","given":"Geo M","non-dropping-particle":"","parse-names":false,"suffix":""},{"dropping-particle":"","family":"Leek","given":"Jeffrey T","non-dropping-particle":"","parse-names":false,"suffix":""},{"dropping-particle":"","family":"Salzberg","given":"Steven L","non-dropping-particle":"","parse-names":false,"suffix":""}],"container-title":"Nature Protocols","id":"ITEM-1","issue":"9","issued":{"date-parts":[["2016"]]},"page":"1650-1667","publisher":"Nature Publishing Group","title":"Transcript-level expression analysis of RNA- seq experiments with HISAT , StringTie and Ballgown","type":"article-journal","volume":"11"},"uris":["http://www.mendeley.com/documents/?uuid=10792969-5a70-4a30-b275-7d6fbd61e582"]}],"mendeley":{"formattedCitation":"(Pertea, Kim, Pertea, Leek, &amp; Salzberg, 2016)","plainTextFormattedCitation":"(Pertea, Kim, Pertea, Leek, &amp; Salzberg, 2016)","previouslyFormattedCitation":"(Pertea, Kim, Pertea, Leek, &amp; Salzberg, 2016)"},"properties":{"noteIndex":0},"schema":"https://github.com/citation-style-language/schema/raw/master/csl-citation.json"}</w:instrText>
      </w:r>
      <w:r w:rsidRPr="00755203">
        <w:rPr>
          <w:lang w:val="en-GB"/>
        </w:rPr>
        <w:fldChar w:fldCharType="separate"/>
      </w:r>
      <w:r w:rsidRPr="00755203">
        <w:rPr>
          <w:noProof/>
          <w:lang w:val="en-GB"/>
        </w:rPr>
        <w:t>(Pertea, Kim, Pertea, Leek, &amp; Salzberg, 2016)</w:t>
      </w:r>
      <w:r w:rsidRPr="00755203">
        <w:rPr>
          <w:lang w:val="en-GB"/>
        </w:rPr>
        <w:fldChar w:fldCharType="end"/>
      </w:r>
      <w:r w:rsidR="0060555F">
        <w:rPr>
          <w:lang w:val="en-GB"/>
        </w:rPr>
        <w:t xml:space="preserve">, with specific parameters earlier described in </w:t>
      </w:r>
      <w:r w:rsidR="0060555F">
        <w:rPr>
          <w:lang w:val="en-GB"/>
        </w:rPr>
        <w:fldChar w:fldCharType="begin" w:fldLock="1"/>
      </w:r>
      <w:r w:rsidR="00735B93">
        <w:rPr>
          <w:lang w:val="en-GB"/>
        </w:rPr>
        <w:instrText>ADDIN CSL_CITATION {"citationItems":[{"id":"ITEM-1","itemData":{"DOI":"10.3390/genes10020137","ISSN":"20734425","abstract":"Variation in DNA methylation patterns among genes, individuals, and populations appears to be highly variable among taxa, but our understanding of the functional significance of this variation is still incomplete. We here present the first whole genome bisulfite sequencing of a chelicerate species, the social spider Stegodyphus dumicola. We show that DNA methylation occurs mainly in CpG context and is concentrated in genes. This is a pattern also documented in other invertebrates. We present RNA sequence data to investigate the role of DNA methylation in gene regulation and show that, within individuals, methylated genes are more expressed than genes that are not methylated and that methylated genes are more stably expressed across individuals than unmethylated genes. Although no causal association is shown, this lends support for the implication of DNA CpG methylation in regulating gene expression in invertebrates. Differential DNA methylation between populations showed a small but significant correlation with differential gene expression. This is consistent with a possible role of DNA methylation in local adaptation. Based on indirect inference of the presence and pattern of DNA methylation in chelicerate species whose genomes have been sequenced, we performed a comparative phylogenetic analysis. We found strong evidence for exon DNA methylation in the horseshoe crab Limulus polyphemus and in all spider and scorpion species, while most Parasitiformes and Acariformes species seem to have lost DNA methylation.","author":[{"dropping-particle":"","family":"Liu","given":"Shenglin","non-dropping-particle":"","parse-names":false,"suffix":""},{"dropping-particle":"","family":"Aagaard","given":"Anne","non-dropping-particle":"","parse-names":false,"suffix":""},{"dropping-particle":"","family":"Bechsgaard","given":"Jesper","non-dropping-particle":"","parse-names":false,"suffix":""},{"dropping-particle":"","family":"Bilde","given":"Trine","non-dropping-particle":"","parse-names":false,"suffix":""}],"container-title":"Genes","id":"ITEM-1","issue":"2","issued":{"date-parts":[["2019"]]},"page":"1-17","title":"DNA methylation patterns in the social spider, Stegodyphus dumicola","type":"article-journal","volume":"10"},"uris":["http://www.mendeley.com/documents/?uuid=0f3f9f9b-e438-4c6c-bd5a-b2d594f78855"]}],"mendeley":{"formattedCitation":"(Liu et al., 2019)","plainTextFormattedCitation":"(Liu et al., 2019)","previouslyFormattedCitation":"(Liu et al., 2019)"},"properties":{"noteIndex":0},"schema":"https://github.com/citation-style-language/schema/raw/master/csl-citation.json"}</w:instrText>
      </w:r>
      <w:r w:rsidR="0060555F">
        <w:rPr>
          <w:lang w:val="en-GB"/>
        </w:rPr>
        <w:fldChar w:fldCharType="separate"/>
      </w:r>
      <w:r w:rsidR="0060555F" w:rsidRPr="0060555F">
        <w:rPr>
          <w:noProof/>
          <w:lang w:val="en-GB"/>
        </w:rPr>
        <w:t>(Liu et al., 2019)</w:t>
      </w:r>
      <w:r w:rsidR="0060555F">
        <w:rPr>
          <w:lang w:val="en-GB"/>
        </w:rPr>
        <w:fldChar w:fldCharType="end"/>
      </w:r>
      <w:r w:rsidR="00387863">
        <w:rPr>
          <w:lang w:val="en-GB"/>
        </w:rPr>
        <w:t xml:space="preserve">. </w:t>
      </w:r>
      <w:r w:rsidR="004C7FEE" w:rsidRPr="00755203">
        <w:rPr>
          <w:lang w:val="en-GB"/>
        </w:rPr>
        <w:t xml:space="preserve">In short, we used </w:t>
      </w:r>
      <w:proofErr w:type="spellStart"/>
      <w:r w:rsidR="004C7FEE" w:rsidRPr="00755203">
        <w:rPr>
          <w:lang w:val="en-GB"/>
        </w:rPr>
        <w:t>FastQC</w:t>
      </w:r>
      <w:proofErr w:type="spellEnd"/>
      <w:r w:rsidR="004C7FEE" w:rsidRPr="00755203">
        <w:rPr>
          <w:lang w:val="en-GB"/>
        </w:rPr>
        <w:t xml:space="preserve"> v. </w:t>
      </w:r>
      <w:r w:rsidR="00A3406C" w:rsidRPr="00755203">
        <w:rPr>
          <w:lang w:val="en-GB"/>
        </w:rPr>
        <w:t>0.11.</w:t>
      </w:r>
      <w:r w:rsidR="00730ACC" w:rsidRPr="00755203">
        <w:rPr>
          <w:lang w:val="en-GB"/>
        </w:rPr>
        <w:t xml:space="preserve">5 </w:t>
      </w:r>
      <w:r w:rsidR="00730ACC" w:rsidRPr="00755203">
        <w:rPr>
          <w:lang w:val="en-GB"/>
        </w:rPr>
        <w:fldChar w:fldCharType="begin" w:fldLock="1"/>
      </w:r>
      <w:r w:rsidR="00041579" w:rsidRPr="00755203">
        <w:rPr>
          <w:lang w:val="en-GB"/>
        </w:rPr>
        <w:instrText>ADDIN CSL_CITATION {"citationItems":[{"id":"ITEM-1","itemData":{"URL":"https://github.com/s-andrews/FastQC","accessed":{"date-parts":[["2018","5","3"]]},"id":"ITEM-1","issued":{"date-parts":[["2016"]]},"title":"FastQC","type":"webpage"},"uris":["http://www.mendeley.com/documents/?uuid=ac6605ee-c86c-4279-b2f1-03d01a1bf8de"]}],"mendeley":{"formattedCitation":"(‘FastQC’, 2016)","plainTextFormattedCitation":"(‘FastQC’, 2016)","previouslyFormattedCitation":"(‘FastQC’, 2016)"},"properties":{"noteIndex":0},"schema":"https://github.com/citation-style-language/schema/raw/master/csl-citation.json"}</w:instrText>
      </w:r>
      <w:r w:rsidR="00730ACC" w:rsidRPr="00755203">
        <w:rPr>
          <w:lang w:val="en-GB"/>
        </w:rPr>
        <w:fldChar w:fldCharType="separate"/>
      </w:r>
      <w:r w:rsidR="00730ACC" w:rsidRPr="00755203">
        <w:rPr>
          <w:noProof/>
          <w:lang w:val="en-GB"/>
        </w:rPr>
        <w:t>(‘FastQC’, 2016)</w:t>
      </w:r>
      <w:r w:rsidR="00730ACC" w:rsidRPr="00755203">
        <w:rPr>
          <w:lang w:val="en-GB"/>
        </w:rPr>
        <w:fldChar w:fldCharType="end"/>
      </w:r>
      <w:r w:rsidR="004C7FEE" w:rsidRPr="00755203">
        <w:rPr>
          <w:lang w:val="en-GB"/>
        </w:rPr>
        <w:t xml:space="preserve"> and </w:t>
      </w:r>
      <w:proofErr w:type="spellStart"/>
      <w:r w:rsidR="004C7FEE" w:rsidRPr="00755203">
        <w:rPr>
          <w:lang w:val="en-GB"/>
        </w:rPr>
        <w:t>trimmomatic</w:t>
      </w:r>
      <w:proofErr w:type="spellEnd"/>
      <w:r w:rsidR="004C7FEE" w:rsidRPr="00755203">
        <w:rPr>
          <w:lang w:val="en-GB"/>
        </w:rPr>
        <w:t xml:space="preserve"> v</w:t>
      </w:r>
      <w:r w:rsidR="00A3406C" w:rsidRPr="00755203">
        <w:rPr>
          <w:lang w:val="en-GB"/>
        </w:rPr>
        <w:t>. 0.39</w:t>
      </w:r>
      <w:r w:rsidR="004C7FEE" w:rsidRPr="00755203">
        <w:rPr>
          <w:lang w:val="en-GB"/>
        </w:rPr>
        <w:t xml:space="preserve"> </w:t>
      </w:r>
      <w:r w:rsidR="00825118" w:rsidRPr="00755203">
        <w:rPr>
          <w:lang w:val="en-GB"/>
        </w:rPr>
        <w:fldChar w:fldCharType="begin" w:fldLock="1"/>
      </w:r>
      <w:r w:rsidR="00825118" w:rsidRPr="00755203">
        <w:rPr>
          <w:lang w:val="en-GB"/>
        </w:rPr>
        <w:instrText>ADDIN CSL_CITATION {"citationItems":[{"id":"ITEM-1","itemData":{"DOI":"10.1093/bioinformatics/btu170","author":[{"dropping-particle":"","family":"Bolger","given":"Anthony M","non-dropping-particle":"","parse-names":false,"suffix":""},{"dropping-particle":"","family":"Lohse","given":"Marc","non-dropping-particle":"","parse-names":false,"suffix":""},{"dropping-particle":"","family":"Usadel","given":"Bjoern","non-dropping-particle":"","parse-names":false,"suffix":""}],"id":"ITEM-1","issue":"15","issued":{"date-parts":[["2014"]]},"page":"2114-2120","title":"Genome analysis Trimmomatic : a flexible trimmer for Illumina sequence data","type":"article-journal","volume":"30"},"uris":["http://www.mendeley.com/documents/?uuid=10641a2c-77b1-4038-aba9-8e1c1bcb8e1d"]}],"mendeley":{"formattedCitation":"(Bolger, Lohse, &amp; Usadel, 2014)","plainTextFormattedCitation":"(Bolger, Lohse, &amp; Usadel, 2014)","previouslyFormattedCitation":"(Bolger, Lohse, &amp; Usadel, 2014)"},"properties":{"noteIndex":0},"schema":"https://github.com/citation-style-language/schema/raw/master/csl-citation.json"}</w:instrText>
      </w:r>
      <w:r w:rsidR="00825118" w:rsidRPr="00755203">
        <w:rPr>
          <w:lang w:val="en-GB"/>
        </w:rPr>
        <w:fldChar w:fldCharType="separate"/>
      </w:r>
      <w:r w:rsidR="00825118" w:rsidRPr="00755203">
        <w:rPr>
          <w:noProof/>
          <w:lang w:val="en-GB"/>
        </w:rPr>
        <w:t>(Bolger, Lohse, &amp; Usadel, 2014)</w:t>
      </w:r>
      <w:r w:rsidR="00825118" w:rsidRPr="00755203">
        <w:rPr>
          <w:lang w:val="en-GB"/>
        </w:rPr>
        <w:fldChar w:fldCharType="end"/>
      </w:r>
      <w:r w:rsidR="00825118" w:rsidRPr="00755203">
        <w:rPr>
          <w:lang w:val="en-GB"/>
        </w:rPr>
        <w:t xml:space="preserve"> </w:t>
      </w:r>
      <w:r w:rsidR="004C7FEE" w:rsidRPr="00755203">
        <w:rPr>
          <w:lang w:val="en-GB"/>
        </w:rPr>
        <w:t>for quality check and trimming, HISAT2 v.</w:t>
      </w:r>
      <w:r w:rsidR="00A3406C" w:rsidRPr="00755203">
        <w:rPr>
          <w:lang w:val="en-GB"/>
        </w:rPr>
        <w:t xml:space="preserve"> 2.1.0</w:t>
      </w:r>
      <w:r w:rsidR="004C7FEE" w:rsidRPr="00755203">
        <w:rPr>
          <w:lang w:val="en-GB"/>
        </w:rPr>
        <w:t xml:space="preserve"> </w:t>
      </w:r>
      <w:r w:rsidR="00825118" w:rsidRPr="00755203">
        <w:rPr>
          <w:lang w:val="en-GB"/>
        </w:rPr>
        <w:fldChar w:fldCharType="begin" w:fldLock="1"/>
      </w:r>
      <w:r w:rsidR="00825118" w:rsidRPr="00755203">
        <w:rPr>
          <w:lang w:val="en-GB"/>
        </w:rPr>
        <w:instrText xml:space="preserve">ADDIN CSL_CITATION {"citationItems":[{"id":"ITEM-1","itemData":{"DOI":"10.1038/nmeth.3317","ISBN":"1548-7091","ISSN":"1548-7091","PMID":"25751142","abstract":"HISAT (hierarchical indexing for spliced alignment of transcripts) is a highly efficient system for aligning reads from RNA sequencing experiments. HISAT uses an indexing scheme based on the Burrows-Wheeler transform and the Ferragina-Manzini (FM) index, employing two types of indexes for alignment: a whole-genome FM index to anchor each alignment and numerous local FM indexes for very rapid extensions of these alignments. HISAT's hierarchical index for the human genome contains 48,000 local FM indexes, each representing a genomic region of </w:instrText>
      </w:r>
      <w:r w:rsidR="00825118" w:rsidRPr="00755203">
        <w:rPr>
          <w:rFonts w:ascii="Cambria Math" w:hAnsi="Cambria Math" w:cs="Cambria Math"/>
          <w:lang w:val="en-GB"/>
        </w:rPr>
        <w:instrText>∼</w:instrText>
      </w:r>
      <w:r w:rsidR="00825118" w:rsidRPr="00755203">
        <w:rPr>
          <w:lang w:val="en-GB"/>
        </w:rPr>
        <w:instrText>64,000 bp. Tests on real and simulated data sets showed that HISAT is the fastest system currently available, with equal or better accuracy than any other method. Despite its large number of indexes, HISAT requires only 4.3 gigabytes of memory. HISAT supports genomes of any size, including those larger than 4 billion bases.","author":[{"dropping-particle":"","family":"Kim","given":"Daehwan","non-dropping-particle":"","parse-names":false,"suffix":""},{"dropping-particle":"","family":"Langmead","given":"Ben","non-dropping-particle":"","parse-names":false,"suffix":""},{"dropping-particle":"","family":"Salzberg","given":"Steven L","non-dropping-particle":"","parse-names":false,"suffix":""}],"container-title":"Nature Methods","id":"ITEM-1","issue":"4","issued":{"date-parts":[["2015"]]},"page":"357-360","title":"HISAT: a fast spliced aligner with low memory requirements","type":"article-journal","volume":"12"},"uris":["http://www.mendeley.com/documents/?uuid=d4b23220-2b34-4bad-841d-e83fdd5b9fb4"]}],"mendeley":{"formattedCitation":"(Kim, Langmead, &amp; Salzberg, 2015)","plainTextFormattedCitation":"(Kim, Langmead, &amp; Salzberg, 2015)","previouslyFormattedCitation":"(Kim, Langmead, &amp; Salzberg, 2015)"},"properties":{"noteIndex":0},"schema":"https://github.com/citation-style-language/schema/raw/master/csl-citation.json"}</w:instrText>
      </w:r>
      <w:r w:rsidR="00825118" w:rsidRPr="00755203">
        <w:rPr>
          <w:lang w:val="en-GB"/>
        </w:rPr>
        <w:fldChar w:fldCharType="separate"/>
      </w:r>
      <w:r w:rsidR="00825118" w:rsidRPr="00755203">
        <w:rPr>
          <w:noProof/>
          <w:lang w:val="en-GB"/>
        </w:rPr>
        <w:t>(Kim, Langmead, &amp; Salzberg, 2015)</w:t>
      </w:r>
      <w:r w:rsidR="00825118" w:rsidRPr="00755203">
        <w:rPr>
          <w:lang w:val="en-GB"/>
        </w:rPr>
        <w:fldChar w:fldCharType="end"/>
      </w:r>
      <w:r w:rsidR="00825118" w:rsidRPr="00755203">
        <w:rPr>
          <w:lang w:val="en-GB"/>
        </w:rPr>
        <w:t xml:space="preserve"> </w:t>
      </w:r>
      <w:r w:rsidR="004C7FEE" w:rsidRPr="00755203">
        <w:rPr>
          <w:lang w:val="en-GB"/>
        </w:rPr>
        <w:t xml:space="preserve">for mapping and </w:t>
      </w:r>
      <w:proofErr w:type="spellStart"/>
      <w:r w:rsidR="004C7FEE" w:rsidRPr="00755203">
        <w:rPr>
          <w:lang w:val="en-GB"/>
        </w:rPr>
        <w:t>stringtie</w:t>
      </w:r>
      <w:proofErr w:type="spellEnd"/>
      <w:r w:rsidR="004C7FEE" w:rsidRPr="00755203">
        <w:rPr>
          <w:lang w:val="en-GB"/>
        </w:rPr>
        <w:t xml:space="preserve"> v.</w:t>
      </w:r>
      <w:r w:rsidR="00A3406C" w:rsidRPr="00755203">
        <w:rPr>
          <w:lang w:val="en-GB"/>
        </w:rPr>
        <w:t xml:space="preserve"> 2.1.1</w:t>
      </w:r>
      <w:r w:rsidR="004C7FEE" w:rsidRPr="00755203">
        <w:rPr>
          <w:lang w:val="en-GB"/>
        </w:rPr>
        <w:t xml:space="preserve"> </w:t>
      </w:r>
      <w:r w:rsidR="00825118" w:rsidRPr="00755203">
        <w:rPr>
          <w:lang w:val="en-GB"/>
        </w:rPr>
        <w:fldChar w:fldCharType="begin" w:fldLock="1"/>
      </w:r>
      <w:r w:rsidR="00730ACC" w:rsidRPr="00755203">
        <w:rPr>
          <w:lang w:val="en-GB"/>
        </w:rPr>
        <w:instrText>ADDIN CSL_CITATION {"citationItems":[{"id":"ITEM-1","itemData":{"DOI":"10.1038/nbt.3122","ISSN":"15461696","abstract":"Methods used to sequence the transcriptome often produce more than 200 million short sequences. We introduce StringTie, a computational method that applies a network flow algorithm originally developed in optimization theory, together with optional de novo assembly, to assemble these complex data sets into transcripts. When used to analyze both simulated and real data sets, StringTie produces more complete and accurate reconstructions of genes and better estimates of expression levels, compared with other leading transcript assembly programs including Cufflinks, IsoLasso, Scripture and Traph. For example, on 90 million reads from human blood, StringTie correctly assembled 10,990 transcripts, whereas the next best assembly was of 7,187 transcripts by Cufflinks, which is a 53% increase in transcripts assembled. On a simulated data set, StringTie correctly assembled 7,559 transcripts, which is 20% more than the 6,310 assembled by Cufflinks. As well as producing a more complete transcriptome assembly, StringTie runs faster on all data sets tested to date compared with other assembly software, including Cufflinks.","author":[{"dropping-particle":"","family":"Pertea","given":"Mihaela","non-dropping-particle":"","parse-names":false,"suffix":""},{"dropping-particle":"","family":"Pertea","given":"Geo M.","non-dropping-particle":"","parse-names":false,"suffix":""},{"dropping-particle":"","family":"Antonescu","given":"Corina M.","non-dropping-particle":"","parse-names":false,"suffix":""},{"dropping-particle":"","family":"Chang","given":"Tsung Cheng","non-dropping-particle":"","parse-names":false,"suffix":""},{"dropping-particle":"","family":"Mendell","given":"Joshua T.","non-dropping-particle":"","parse-names":false,"suffix":""},{"dropping-particle":"","family":"Salzberg","given":"Steven L.","non-dropping-particle":"","parse-names":false,"suffix":""}],"container-title":"Nature Biotechnology","id":"ITEM-1","issue":"3","issued":{"date-parts":[["2015"]]},"page":"290-295","title":"StringTie enables improved reconstruction of a transcriptome from RNA-seq reads","type":"article-journal","volume":"33"},"uris":["http://www.mendeley.com/documents/?uuid=1bd89f5c-cbf3-4f7c-a9ea-77a0017e17ef"]}],"mendeley":{"formattedCitation":"(Pertea et al., 2015)","plainTextFormattedCitation":"(Pertea et al., 2015)","previouslyFormattedCitation":"(Pertea et al., 2015)"},"properties":{"noteIndex":0},"schema":"https://github.com/citation-style-language/schema/raw/master/csl-citation.json"}</w:instrText>
      </w:r>
      <w:r w:rsidR="00825118" w:rsidRPr="00755203">
        <w:rPr>
          <w:lang w:val="en-GB"/>
        </w:rPr>
        <w:fldChar w:fldCharType="separate"/>
      </w:r>
      <w:r w:rsidR="00825118" w:rsidRPr="00755203">
        <w:rPr>
          <w:noProof/>
          <w:lang w:val="en-GB"/>
        </w:rPr>
        <w:t>(Pertea et al., 2015)</w:t>
      </w:r>
      <w:r w:rsidR="00825118" w:rsidRPr="00755203">
        <w:rPr>
          <w:lang w:val="en-GB"/>
        </w:rPr>
        <w:fldChar w:fldCharType="end"/>
      </w:r>
      <w:r w:rsidR="00825118" w:rsidRPr="00755203">
        <w:rPr>
          <w:lang w:val="en-GB"/>
        </w:rPr>
        <w:t xml:space="preserve"> </w:t>
      </w:r>
      <w:r w:rsidR="004C7FEE" w:rsidRPr="00755203">
        <w:rPr>
          <w:lang w:val="en-GB"/>
        </w:rPr>
        <w:t xml:space="preserve">for transcriptome assembly and quantification. </w:t>
      </w:r>
      <w:r w:rsidR="001631F5">
        <w:rPr>
          <w:lang w:val="en-GB"/>
        </w:rPr>
        <w:t>Deterring</w:t>
      </w:r>
      <w:r w:rsidR="0060555F">
        <w:rPr>
          <w:lang w:val="en-GB"/>
        </w:rPr>
        <w:t xml:space="preserve"> from the protocol, we used </w:t>
      </w:r>
      <w:r w:rsidR="0060555F" w:rsidRPr="00755203">
        <w:rPr>
          <w:lang w:val="en-GB"/>
        </w:rPr>
        <w:t>DEseq2 v. 1.26</w:t>
      </w:r>
      <w:r w:rsidR="00735B93">
        <w:rPr>
          <w:lang w:val="en-GB"/>
        </w:rPr>
        <w:t xml:space="preserve"> </w:t>
      </w:r>
      <w:r w:rsidR="00735B93">
        <w:rPr>
          <w:lang w:val="en-GB"/>
        </w:rPr>
        <w:fldChar w:fldCharType="begin" w:fldLock="1"/>
      </w:r>
      <w:r w:rsidR="000C3275">
        <w:rPr>
          <w:lang w:val="en-GB"/>
        </w:rPr>
        <w:instrText>ADDIN CSL_CITATION {"citationItems":[{"id":"ITEM-1","itemData":{"DOI":"10.1186/S13059-014-0550-8/FIGURES/9","ISSN":"1474760X","PMID":"25516281","abstract":"In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http://www.bioconductor.org/packages/release/bioc/html/DESeq2.html.","author":[{"dropping-particle":"","family":"Love","given":"Michael I.","non-dropping-particle":"","parse-names":false,"suffix":""},{"dropping-particle":"","family":"Huber","given":"Wolfgang","non-dropping-particle":"","parse-names":false,"suffix":""},{"dropping-particle":"","family":"Anders","given":"Simon","non-dropping-particle":"","parse-names":false,"suffix":""}],"container-title":"Genome Biology","id":"ITEM-1","issue":"12","issued":{"date-parts":[["2014","12","5"]]},"page":"1-21","publisher":"BioMed Central Ltd.","title":"Moderated estimation of fold change and dispersion for RNA-seq data with DESeq2","type":"article-journal","volume":"15"},"uris":["http://www.mendeley.com/documents/?uuid=4dd878a0-5483-3f87-a277-74f55507f89c"]}],"mendeley":{"formattedCitation":"(Love, Huber, &amp; Anders, 2014)","plainTextFormattedCitation":"(Love, Huber, &amp; Anders, 2014)","previouslyFormattedCitation":"(Love, Huber, &amp; Anders, 2014)"},"properties":{"noteIndex":0},"schema":"https://github.com/citation-style-language/schema/raw/master/csl-citation.json"}</w:instrText>
      </w:r>
      <w:r w:rsidR="00735B93">
        <w:rPr>
          <w:lang w:val="en-GB"/>
        </w:rPr>
        <w:fldChar w:fldCharType="separate"/>
      </w:r>
      <w:r w:rsidR="00735B93" w:rsidRPr="00735B93">
        <w:rPr>
          <w:noProof/>
          <w:lang w:val="en-GB"/>
        </w:rPr>
        <w:t>(Love, Huber, &amp; Anders, 2014)</w:t>
      </w:r>
      <w:r w:rsidR="00735B93">
        <w:rPr>
          <w:lang w:val="en-GB"/>
        </w:rPr>
        <w:fldChar w:fldCharType="end"/>
      </w:r>
      <w:r w:rsidR="0060555F">
        <w:rPr>
          <w:lang w:val="en-GB"/>
        </w:rPr>
        <w:t xml:space="preserve"> for differential expression analysis,</w:t>
      </w:r>
      <w:r w:rsidR="0060555F" w:rsidRPr="0060555F">
        <w:rPr>
          <w:lang w:val="en-GB"/>
        </w:rPr>
        <w:t xml:space="preserve"> </w:t>
      </w:r>
      <w:r w:rsidR="0060555F" w:rsidRPr="00755203">
        <w:rPr>
          <w:lang w:val="en-GB"/>
        </w:rPr>
        <w:t xml:space="preserve">estimating main effects and interactions using likelihood ratio tests </w:t>
      </w:r>
      <w:r w:rsidR="001A04A2">
        <w:rPr>
          <w:lang w:val="en-GB"/>
        </w:rPr>
        <w:t>(</w:t>
      </w:r>
      <w:proofErr w:type="spellStart"/>
      <w:r w:rsidR="001A04A2">
        <w:rPr>
          <w:lang w:val="en-GB"/>
        </w:rPr>
        <w:t>fdr</w:t>
      </w:r>
      <w:proofErr w:type="spellEnd"/>
      <w:r w:rsidR="001A04A2">
        <w:rPr>
          <w:lang w:val="en-GB"/>
        </w:rPr>
        <w:t xml:space="preserve">&lt;0.1) </w:t>
      </w:r>
      <w:r w:rsidR="0060555F" w:rsidRPr="00755203">
        <w:rPr>
          <w:lang w:val="en-GB"/>
        </w:rPr>
        <w:t xml:space="preserve">in the </w:t>
      </w:r>
      <w:proofErr w:type="spellStart"/>
      <w:r w:rsidR="0060555F" w:rsidRPr="00755203">
        <w:rPr>
          <w:lang w:val="en-GB"/>
        </w:rPr>
        <w:t>DEseq</w:t>
      </w:r>
      <w:proofErr w:type="spellEnd"/>
      <w:r w:rsidR="0060555F" w:rsidRPr="00755203">
        <w:rPr>
          <w:lang w:val="en-GB"/>
        </w:rPr>
        <w:t xml:space="preserve"> function</w:t>
      </w:r>
      <w:r w:rsidR="0060555F">
        <w:rPr>
          <w:lang w:val="en-GB"/>
        </w:rPr>
        <w:t xml:space="preserve">. </w:t>
      </w:r>
      <w:r w:rsidR="00E81810">
        <w:rPr>
          <w:lang w:val="en-GB"/>
        </w:rPr>
        <w:t>Our analyses are based only on who</w:t>
      </w:r>
      <w:r w:rsidR="0060555F">
        <w:rPr>
          <w:lang w:val="en-GB"/>
        </w:rPr>
        <w:t>le genes (discarding gene parts</w:t>
      </w:r>
      <w:r w:rsidR="00E81810">
        <w:rPr>
          <w:lang w:val="en-GB"/>
        </w:rPr>
        <w:t xml:space="preserve">) from the </w:t>
      </w:r>
      <w:commentRangeStart w:id="31"/>
      <w:r w:rsidR="00E81810">
        <w:rPr>
          <w:lang w:val="en-GB"/>
        </w:rPr>
        <w:t>resulting count table</w:t>
      </w:r>
      <w:commentRangeEnd w:id="31"/>
      <w:r w:rsidR="00735B93">
        <w:rPr>
          <w:rStyle w:val="CommentReference"/>
        </w:rPr>
        <w:commentReference w:id="31"/>
      </w:r>
      <w:r w:rsidR="00E81810">
        <w:rPr>
          <w:lang w:val="en-GB"/>
        </w:rPr>
        <w:t xml:space="preserve">. </w:t>
      </w:r>
    </w:p>
    <w:p w14:paraId="5D5BA0A6" w14:textId="77777777" w:rsidR="00BB4C80" w:rsidRPr="00755203" w:rsidRDefault="001A4860" w:rsidP="003E7F10">
      <w:pPr>
        <w:pStyle w:val="Heading2"/>
        <w:spacing w:line="480" w:lineRule="auto"/>
        <w:rPr>
          <w:lang w:val="en-GB"/>
        </w:rPr>
      </w:pPr>
      <w:r w:rsidRPr="00755203">
        <w:rPr>
          <w:lang w:val="en-GB"/>
        </w:rPr>
        <w:t>Metabolite</w:t>
      </w:r>
      <w:r w:rsidR="00690EA9" w:rsidRPr="00755203">
        <w:rPr>
          <w:lang w:val="en-GB"/>
        </w:rPr>
        <w:t>s</w:t>
      </w:r>
    </w:p>
    <w:p w14:paraId="1FC02EBA" w14:textId="77871AC2" w:rsidR="00A57428" w:rsidRPr="00A57428" w:rsidRDefault="00273D24" w:rsidP="00A57428">
      <w:pPr>
        <w:pStyle w:val="Heading3"/>
        <w:spacing w:line="480" w:lineRule="auto"/>
        <w:rPr>
          <w:lang w:val="en-GB"/>
        </w:rPr>
      </w:pPr>
      <w:ins w:id="32" w:author="Thomas Vosegaard" w:date="2022-03-29T06:36:00Z">
        <w:r>
          <w:rPr>
            <w:lang w:val="en-GB"/>
          </w:rPr>
          <w:t>Aqueous Extractions</w:t>
        </w:r>
      </w:ins>
      <w:ins w:id="33" w:author="Thomas Vosegaard" w:date="2022-03-29T06:35:00Z">
        <w:r w:rsidR="00F360AB">
          <w:rPr>
            <w:lang w:val="en-GB"/>
          </w:rPr>
          <w:t xml:space="preserve"> </w:t>
        </w:r>
      </w:ins>
      <w:ins w:id="34" w:author="Thomas Vosegaard" w:date="2022-03-29T06:41:00Z">
        <w:r w:rsidR="00BA5270">
          <w:rPr>
            <w:lang w:val="en-GB"/>
          </w:rPr>
          <w:t xml:space="preserve">of Metabolites </w:t>
        </w:r>
      </w:ins>
      <w:ins w:id="35" w:author="Thomas Vosegaard" w:date="2022-03-29T06:35:00Z">
        <w:r w:rsidR="00F360AB">
          <w:rPr>
            <w:lang w:val="en-GB"/>
          </w:rPr>
          <w:t xml:space="preserve">for </w:t>
        </w:r>
      </w:ins>
      <w:del w:id="36" w:author="Thomas Vosegaard" w:date="2022-03-29T06:37:00Z">
        <w:r w:rsidR="00445B9A" w:rsidDel="008F7D43">
          <w:rPr>
            <w:lang w:val="en-GB"/>
          </w:rPr>
          <w:delText>Nuclear magnetic resonance (</w:delText>
        </w:r>
      </w:del>
      <w:r w:rsidR="00387863">
        <w:rPr>
          <w:lang w:val="en-GB"/>
        </w:rPr>
        <w:t>NMR</w:t>
      </w:r>
      <w:ins w:id="37" w:author="Thomas Vosegaard" w:date="2022-03-30T06:19:00Z">
        <w:r w:rsidR="00D430E3">
          <w:rPr>
            <w:lang w:val="en-GB"/>
          </w:rPr>
          <w:t xml:space="preserve"> analysis</w:t>
        </w:r>
      </w:ins>
      <w:ins w:id="38" w:author="Thomas Vosegaard" w:date="2022-03-29T06:41:00Z">
        <w:r w:rsidR="00CE6547">
          <w:rPr>
            <w:lang w:val="en-GB"/>
          </w:rPr>
          <w:t>:</w:t>
        </w:r>
      </w:ins>
      <w:del w:id="39" w:author="Thomas Vosegaard" w:date="2022-03-29T06:37:00Z">
        <w:r w:rsidR="00445B9A" w:rsidDel="008F7D43">
          <w:rPr>
            <w:lang w:val="en-GB"/>
          </w:rPr>
          <w:delText>)</w:delText>
        </w:r>
      </w:del>
    </w:p>
    <w:p w14:paraId="07723325" w14:textId="4B539E17" w:rsidR="006F0AB7" w:rsidRPr="00ED36B9" w:rsidRDefault="006F0AB7">
      <w:pPr>
        <w:spacing w:line="480" w:lineRule="auto"/>
        <w:rPr>
          <w:ins w:id="40" w:author="Thomas Vosegaard" w:date="2022-03-29T06:35:00Z"/>
          <w:color w:val="172B4D"/>
          <w:lang w:val="en-US" w:eastAsia="en-GB"/>
          <w:rPrChange w:id="41" w:author="Thomas Vosegaard" w:date="2022-03-29T06:49:00Z">
            <w:rPr>
              <w:ins w:id="42" w:author="Thomas Vosegaard" w:date="2022-03-29T06:35:00Z"/>
              <w:color w:val="172B4D"/>
              <w:lang w:val="en-DK" w:eastAsia="en-GB"/>
            </w:rPr>
          </w:rPrChange>
        </w:rPr>
        <w:pPrChange w:id="43" w:author="Thomas Vosegaard" w:date="2022-03-29T06:39:00Z">
          <w:pPr>
            <w:spacing w:before="150" w:after="0" w:line="240" w:lineRule="auto"/>
          </w:pPr>
        </w:pPrChange>
      </w:pPr>
      <w:ins w:id="44" w:author="Thomas Vosegaard" w:date="2022-03-29T06:35:00Z">
        <w:r w:rsidRPr="006F0AB7">
          <w:rPr>
            <w:lang w:val="en-DK" w:eastAsia="en-GB"/>
          </w:rPr>
          <w:t xml:space="preserve">Dry </w:t>
        </w:r>
      </w:ins>
      <w:ins w:id="45" w:author="Thomas Vosegaard" w:date="2022-03-29T06:49:00Z">
        <w:r w:rsidR="00C67DBD" w:rsidRPr="00C67DBD">
          <w:rPr>
            <w:lang w:val="en-US" w:eastAsia="en-GB"/>
            <w:rPrChange w:id="46" w:author="Thomas Vosegaard" w:date="2022-03-29T06:49:00Z">
              <w:rPr>
                <w:lang w:eastAsia="en-GB"/>
              </w:rPr>
            </w:rPrChange>
          </w:rPr>
          <w:t xml:space="preserve">spider </w:t>
        </w:r>
      </w:ins>
      <w:ins w:id="47" w:author="Thomas Vosegaard" w:date="2022-03-29T06:35:00Z">
        <w:r w:rsidRPr="006F0AB7">
          <w:rPr>
            <w:lang w:val="en-DK" w:eastAsia="en-GB"/>
          </w:rPr>
          <w:t xml:space="preserve">samples </w:t>
        </w:r>
      </w:ins>
      <w:ins w:id="48" w:author="Thomas Vosegaard" w:date="2022-03-29T06:44:00Z">
        <w:r w:rsidR="00D175A9" w:rsidRPr="00D175A9">
          <w:rPr>
            <w:lang w:val="en-US" w:eastAsia="en-GB"/>
            <w:rPrChange w:id="49" w:author="Thomas Vosegaard" w:date="2022-03-29T06:44:00Z">
              <w:rPr>
                <w:lang w:eastAsia="en-GB"/>
              </w:rPr>
            </w:rPrChange>
          </w:rPr>
          <w:t>(</w:t>
        </w:r>
        <w:r w:rsidR="00D175A9" w:rsidRPr="00D175A9">
          <w:rPr>
            <w:highlight w:val="yellow"/>
            <w:lang w:val="en-US" w:eastAsia="en-GB"/>
            <w:rPrChange w:id="50" w:author="Thomas Vosegaard" w:date="2022-03-29T06:44:00Z">
              <w:rPr>
                <w:lang w:eastAsia="en-GB"/>
              </w:rPr>
            </w:rPrChange>
          </w:rPr>
          <w:t>XX mg</w:t>
        </w:r>
      </w:ins>
      <w:ins w:id="51" w:author="Thomas Vosegaard" w:date="2022-03-29T06:49:00Z">
        <w:r w:rsidR="00C67DBD" w:rsidRPr="00C67DBD">
          <w:rPr>
            <w:highlight w:val="yellow"/>
            <w:lang w:val="en-US" w:eastAsia="en-GB"/>
            <w:rPrChange w:id="52" w:author="Thomas Vosegaard" w:date="2022-03-29T06:50:00Z">
              <w:rPr>
                <w:lang w:val="en-US" w:eastAsia="en-GB"/>
              </w:rPr>
            </w:rPrChange>
          </w:rPr>
          <w:t>, how were they o</w:t>
        </w:r>
      </w:ins>
      <w:ins w:id="53" w:author="Thomas Vosegaard" w:date="2022-03-29T06:50:00Z">
        <w:r w:rsidR="00C67DBD" w:rsidRPr="00C67DBD">
          <w:rPr>
            <w:highlight w:val="yellow"/>
            <w:lang w:val="en-US" w:eastAsia="en-GB"/>
            <w:rPrChange w:id="54" w:author="Thomas Vosegaard" w:date="2022-03-29T06:50:00Z">
              <w:rPr>
                <w:lang w:val="en-US" w:eastAsia="en-GB"/>
              </w:rPr>
            </w:rPrChange>
          </w:rPr>
          <w:t>btained</w:t>
        </w:r>
      </w:ins>
      <w:ins w:id="55" w:author="Thomas Vosegaard" w:date="2022-03-29T06:44:00Z">
        <w:r w:rsidR="00D175A9" w:rsidRPr="00D175A9">
          <w:rPr>
            <w:lang w:val="en-US" w:eastAsia="en-GB"/>
            <w:rPrChange w:id="56" w:author="Thomas Vosegaard" w:date="2022-03-29T06:44:00Z">
              <w:rPr>
                <w:lang w:eastAsia="en-GB"/>
              </w:rPr>
            </w:rPrChange>
          </w:rPr>
          <w:t xml:space="preserve">) </w:t>
        </w:r>
      </w:ins>
      <w:ins w:id="57" w:author="Thomas Vosegaard" w:date="2022-03-29T06:35:00Z">
        <w:r w:rsidRPr="006F0AB7">
          <w:rPr>
            <w:lang w:val="en-DK" w:eastAsia="en-GB"/>
          </w:rPr>
          <w:t xml:space="preserve">were dissolved in 700 </w:t>
        </w:r>
      </w:ins>
      <w:ins w:id="58" w:author="Thomas Vosegaard" w:date="2022-03-29T06:45:00Z">
        <w:r w:rsidR="00D175A9" w:rsidRPr="009B04ED">
          <w:rPr>
            <w:lang w:val="en-US" w:eastAsia="en-GB"/>
            <w:rPrChange w:id="59" w:author="Thomas Vosegaard" w:date="2022-03-29T06:45:00Z">
              <w:rPr>
                <w:lang w:eastAsia="en-GB"/>
              </w:rPr>
            </w:rPrChange>
          </w:rPr>
          <w:t>µ</w:t>
        </w:r>
      </w:ins>
      <w:ins w:id="60" w:author="Thomas Vosegaard" w:date="2022-03-29T06:35:00Z">
        <w:r w:rsidRPr="006F0AB7">
          <w:rPr>
            <w:lang w:val="en-DK" w:eastAsia="en-GB"/>
          </w:rPr>
          <w:t>L D</w:t>
        </w:r>
        <w:r w:rsidRPr="006F0AB7">
          <w:rPr>
            <w:vertAlign w:val="subscript"/>
            <w:lang w:val="en-DK" w:eastAsia="en-GB"/>
          </w:rPr>
          <w:t>2</w:t>
        </w:r>
        <w:r w:rsidRPr="006F0AB7">
          <w:rPr>
            <w:lang w:val="en-DK" w:eastAsia="en-GB"/>
          </w:rPr>
          <w:t xml:space="preserve">O, 20 mM </w:t>
        </w:r>
      </w:ins>
      <w:ins w:id="61" w:author="Thomas Vosegaard" w:date="2022-03-29T06:45:00Z">
        <w:r w:rsidR="009B04ED" w:rsidRPr="009B04ED">
          <w:rPr>
            <w:lang w:val="en-US" w:eastAsia="en-GB"/>
            <w:rPrChange w:id="62" w:author="Thomas Vosegaard" w:date="2022-03-29T06:45:00Z">
              <w:rPr>
                <w:lang w:eastAsia="en-GB"/>
              </w:rPr>
            </w:rPrChange>
          </w:rPr>
          <w:t>sodium phosphate buffer</w:t>
        </w:r>
      </w:ins>
      <w:ins w:id="63" w:author="Thomas Vosegaard" w:date="2022-03-29T06:46:00Z">
        <w:r w:rsidR="00BD3DE8">
          <w:rPr>
            <w:lang w:val="en-US" w:eastAsia="en-GB"/>
          </w:rPr>
          <w:t xml:space="preserve"> containing</w:t>
        </w:r>
      </w:ins>
      <w:ins w:id="64" w:author="Thomas Vosegaard" w:date="2022-03-29T06:35:00Z">
        <w:r w:rsidRPr="006F0AB7">
          <w:rPr>
            <w:lang w:val="en-DK" w:eastAsia="en-GB"/>
          </w:rPr>
          <w:t xml:space="preserve"> 0.08 mM </w:t>
        </w:r>
      </w:ins>
      <w:ins w:id="65" w:author="Thomas Vosegaard" w:date="2022-03-29T06:47:00Z">
        <w:r w:rsidR="00B66308" w:rsidRPr="00B66308">
          <w:rPr>
            <w:lang w:val="en-US" w:eastAsia="en-GB"/>
            <w:rPrChange w:id="66" w:author="Thomas Vosegaard" w:date="2022-03-29T06:47:00Z">
              <w:rPr>
                <w:lang w:eastAsia="en-GB"/>
              </w:rPr>
            </w:rPrChange>
          </w:rPr>
          <w:t>s</w:t>
        </w:r>
        <w:r w:rsidR="00B66308" w:rsidRPr="00B66308">
          <w:rPr>
            <w:lang w:val="en-DK" w:eastAsia="en-GB"/>
          </w:rPr>
          <w:t>odium trimethylsilylpropanesulfonate (DSS)</w:t>
        </w:r>
        <w:r w:rsidR="00B66308" w:rsidRPr="00B66308">
          <w:rPr>
            <w:lang w:val="en-US" w:eastAsia="en-GB"/>
            <w:rPrChange w:id="67" w:author="Thomas Vosegaard" w:date="2022-03-29T06:47:00Z">
              <w:rPr>
                <w:lang w:eastAsia="en-GB"/>
              </w:rPr>
            </w:rPrChange>
          </w:rPr>
          <w:t>. The pho</w:t>
        </w:r>
        <w:r w:rsidR="00B66308">
          <w:rPr>
            <w:lang w:val="en-US" w:eastAsia="en-GB"/>
          </w:rPr>
          <w:t xml:space="preserve">sphate buffer </w:t>
        </w:r>
        <w:r w:rsidR="00083857">
          <w:rPr>
            <w:lang w:val="en-US" w:eastAsia="en-GB"/>
          </w:rPr>
          <w:t xml:space="preserve">was mixed by </w:t>
        </w:r>
      </w:ins>
      <w:ins w:id="68" w:author="Thomas Vosegaard" w:date="2022-03-29T06:48:00Z">
        <w:r w:rsidR="00083857">
          <w:rPr>
            <w:lang w:val="en-US" w:eastAsia="en-GB"/>
          </w:rPr>
          <w:t>Na</w:t>
        </w:r>
        <w:r w:rsidR="00083857" w:rsidRPr="000F6334">
          <w:rPr>
            <w:vertAlign w:val="subscript"/>
            <w:lang w:val="en-US" w:eastAsia="en-GB"/>
            <w:rPrChange w:id="69" w:author="Thomas Vosegaard" w:date="2022-03-29T06:48:00Z">
              <w:rPr>
                <w:lang w:val="en-US" w:eastAsia="en-GB"/>
              </w:rPr>
            </w:rPrChange>
          </w:rPr>
          <w:t>2</w:t>
        </w:r>
        <w:r w:rsidR="00083857">
          <w:rPr>
            <w:lang w:val="en-US" w:eastAsia="en-GB"/>
          </w:rPr>
          <w:t>HPO</w:t>
        </w:r>
        <w:r w:rsidR="00083857" w:rsidRPr="000F6334">
          <w:rPr>
            <w:vertAlign w:val="subscript"/>
            <w:lang w:val="en-US" w:eastAsia="en-GB"/>
            <w:rPrChange w:id="70" w:author="Thomas Vosegaard" w:date="2022-03-29T06:48:00Z">
              <w:rPr>
                <w:lang w:val="en-US" w:eastAsia="en-GB"/>
              </w:rPr>
            </w:rPrChange>
          </w:rPr>
          <w:t>4</w:t>
        </w:r>
        <w:r w:rsidR="00083857">
          <w:rPr>
            <w:lang w:val="en-US" w:eastAsia="en-GB"/>
          </w:rPr>
          <w:t xml:space="preserve"> and NaH</w:t>
        </w:r>
        <w:r w:rsidR="00083857" w:rsidRPr="000F6334">
          <w:rPr>
            <w:vertAlign w:val="subscript"/>
            <w:lang w:val="en-US" w:eastAsia="en-GB"/>
            <w:rPrChange w:id="71" w:author="Thomas Vosegaard" w:date="2022-03-29T06:48:00Z">
              <w:rPr>
                <w:lang w:val="en-US" w:eastAsia="en-GB"/>
              </w:rPr>
            </w:rPrChange>
          </w:rPr>
          <w:t>2</w:t>
        </w:r>
        <w:r w:rsidR="00083857">
          <w:rPr>
            <w:lang w:val="en-US" w:eastAsia="en-GB"/>
          </w:rPr>
          <w:t>PO</w:t>
        </w:r>
        <w:r w:rsidR="00083857" w:rsidRPr="000F6334">
          <w:rPr>
            <w:vertAlign w:val="subscript"/>
            <w:lang w:val="en-US" w:eastAsia="en-GB"/>
            <w:rPrChange w:id="72" w:author="Thomas Vosegaard" w:date="2022-03-29T06:48:00Z">
              <w:rPr>
                <w:lang w:val="en-US" w:eastAsia="en-GB"/>
              </w:rPr>
            </w:rPrChange>
          </w:rPr>
          <w:t>4</w:t>
        </w:r>
        <w:r w:rsidR="000F6334">
          <w:rPr>
            <w:lang w:val="en-US" w:eastAsia="en-GB"/>
          </w:rPr>
          <w:t xml:space="preserve"> to obtain pH </w:t>
        </w:r>
        <w:r w:rsidR="0040166C">
          <w:rPr>
            <w:lang w:val="en-US" w:eastAsia="en-GB"/>
          </w:rPr>
          <w:t xml:space="preserve">= </w:t>
        </w:r>
        <w:r w:rsidR="000F6334">
          <w:rPr>
            <w:lang w:val="en-US" w:eastAsia="en-GB"/>
          </w:rPr>
          <w:t>7.8.</w:t>
        </w:r>
      </w:ins>
      <w:ins w:id="73" w:author="Thomas Vosegaard" w:date="2022-03-29T06:35:00Z">
        <w:r w:rsidRPr="006F0AB7">
          <w:rPr>
            <w:lang w:val="en-DK" w:eastAsia="en-GB"/>
          </w:rPr>
          <w:t xml:space="preserve"> </w:t>
        </w:r>
      </w:ins>
      <w:ins w:id="74" w:author="Thomas Vosegaard" w:date="2022-03-29T06:49:00Z">
        <w:r w:rsidR="0040166C" w:rsidRPr="0040166C">
          <w:rPr>
            <w:lang w:val="en-US" w:eastAsia="en-GB"/>
            <w:rPrChange w:id="75" w:author="Thomas Vosegaard" w:date="2022-03-29T06:49:00Z">
              <w:rPr>
                <w:lang w:eastAsia="en-GB"/>
              </w:rPr>
            </w:rPrChange>
          </w:rPr>
          <w:t xml:space="preserve">The dissolved sample was </w:t>
        </w:r>
      </w:ins>
      <w:ins w:id="76" w:author="Thomas Vosegaard" w:date="2022-03-29T06:35:00Z">
        <w:r w:rsidRPr="006F0AB7">
          <w:rPr>
            <w:lang w:val="en-DK" w:eastAsia="en-GB"/>
          </w:rPr>
          <w:t>centrifuged for 10 min at 4248 x g</w:t>
        </w:r>
      </w:ins>
      <w:ins w:id="77" w:author="Thomas Vosegaard" w:date="2022-03-29T06:49:00Z">
        <w:r w:rsidR="0040166C" w:rsidRPr="0040166C">
          <w:rPr>
            <w:lang w:val="en-US" w:eastAsia="en-GB"/>
            <w:rPrChange w:id="78" w:author="Thomas Vosegaard" w:date="2022-03-29T06:49:00Z">
              <w:rPr>
                <w:lang w:eastAsia="en-GB"/>
              </w:rPr>
            </w:rPrChange>
          </w:rPr>
          <w:t xml:space="preserve">, </w:t>
        </w:r>
        <w:r w:rsidR="00ED36B9">
          <w:rPr>
            <w:lang w:val="en-US" w:eastAsia="en-GB"/>
          </w:rPr>
          <w:t>and the supernatant was</w:t>
        </w:r>
      </w:ins>
      <w:ins w:id="79" w:author="Thomas Vosegaard" w:date="2022-03-29T06:35:00Z">
        <w:r w:rsidRPr="006F0AB7">
          <w:rPr>
            <w:lang w:val="en-DK" w:eastAsia="en-GB"/>
          </w:rPr>
          <w:t xml:space="preserve"> transferred to 5 mm samplejet </w:t>
        </w:r>
      </w:ins>
      <w:ins w:id="80" w:author="Thomas Vosegaard" w:date="2022-03-30T06:12:00Z">
        <w:r w:rsidR="006946EE" w:rsidRPr="006946EE">
          <w:rPr>
            <w:lang w:val="en-US" w:eastAsia="en-GB"/>
            <w:rPrChange w:id="81" w:author="Thomas Vosegaard" w:date="2022-03-30T06:12:00Z">
              <w:rPr>
                <w:lang w:eastAsia="en-GB"/>
              </w:rPr>
            </w:rPrChange>
          </w:rPr>
          <w:t xml:space="preserve">NMR </w:t>
        </w:r>
      </w:ins>
      <w:ins w:id="82" w:author="Thomas Vosegaard" w:date="2022-03-29T06:35:00Z">
        <w:r w:rsidRPr="006F0AB7">
          <w:rPr>
            <w:lang w:val="en-DK" w:eastAsia="en-GB"/>
          </w:rPr>
          <w:t>tubes using glass pasteur pipettes</w:t>
        </w:r>
      </w:ins>
      <w:ins w:id="83" w:author="Thomas Vosegaard" w:date="2022-03-29T06:49:00Z">
        <w:r w:rsidR="00ED36B9" w:rsidRPr="00ED36B9">
          <w:rPr>
            <w:lang w:val="en-US" w:eastAsia="en-GB"/>
            <w:rPrChange w:id="84" w:author="Thomas Vosegaard" w:date="2022-03-29T06:49:00Z">
              <w:rPr>
                <w:lang w:eastAsia="en-GB"/>
              </w:rPr>
            </w:rPrChange>
          </w:rPr>
          <w:t>.</w:t>
        </w:r>
      </w:ins>
    </w:p>
    <w:p w14:paraId="18087E1F" w14:textId="77777777" w:rsidR="006F0AB7" w:rsidRPr="006F0AB7" w:rsidRDefault="006F0AB7" w:rsidP="00F37FB3">
      <w:pPr>
        <w:spacing w:line="480" w:lineRule="auto"/>
        <w:rPr>
          <w:ins w:id="85" w:author="Thomas Vosegaard" w:date="2022-03-29T06:35:00Z"/>
          <w:rFonts w:ascii="Times New Roman" w:eastAsia="Times New Roman" w:hAnsi="Times New Roman" w:cs="Times New Roman"/>
          <w:sz w:val="24"/>
          <w:szCs w:val="24"/>
          <w:lang w:val="en-DK" w:eastAsia="en-GB"/>
        </w:rPr>
      </w:pPr>
    </w:p>
    <w:p w14:paraId="32D9D4A5" w14:textId="12EBD6A3" w:rsidR="008F7D43" w:rsidRPr="00387863" w:rsidRDefault="008F7D43" w:rsidP="008F7D43">
      <w:pPr>
        <w:pStyle w:val="Heading3"/>
        <w:spacing w:line="480" w:lineRule="auto"/>
        <w:rPr>
          <w:ins w:id="86" w:author="Thomas Vosegaard" w:date="2022-03-29T06:37:00Z"/>
          <w:lang w:val="en-GB"/>
        </w:rPr>
      </w:pPr>
      <w:ins w:id="87" w:author="Thomas Vosegaard" w:date="2022-03-29T06:37:00Z">
        <w:r>
          <w:rPr>
            <w:lang w:val="en-GB"/>
          </w:rPr>
          <w:t xml:space="preserve">Hydrophobic Extractions </w:t>
        </w:r>
      </w:ins>
      <w:ins w:id="88" w:author="Thomas Vosegaard" w:date="2022-03-29T06:41:00Z">
        <w:r w:rsidR="00BA5270">
          <w:rPr>
            <w:lang w:val="en-GB"/>
          </w:rPr>
          <w:t xml:space="preserve">of Metabolites </w:t>
        </w:r>
      </w:ins>
      <w:ins w:id="89" w:author="Thomas Vosegaard" w:date="2022-03-29T06:37:00Z">
        <w:r>
          <w:rPr>
            <w:lang w:val="en-GB"/>
          </w:rPr>
          <w:t>for NMR</w:t>
        </w:r>
      </w:ins>
      <w:ins w:id="90" w:author="Thomas Vosegaard" w:date="2022-03-30T06:19:00Z">
        <w:r w:rsidR="00D430E3">
          <w:rPr>
            <w:lang w:val="en-GB"/>
          </w:rPr>
          <w:t xml:space="preserve"> analysis</w:t>
        </w:r>
      </w:ins>
      <w:ins w:id="91" w:author="Thomas Vosegaard" w:date="2022-03-29T06:41:00Z">
        <w:r w:rsidR="00CE6547">
          <w:rPr>
            <w:lang w:val="en-GB"/>
          </w:rPr>
          <w:t>:</w:t>
        </w:r>
      </w:ins>
    </w:p>
    <w:p w14:paraId="371A21C6" w14:textId="0A98B394" w:rsidR="00D430E3" w:rsidRPr="00D430E3" w:rsidRDefault="006946EE" w:rsidP="00D430E3">
      <w:pPr>
        <w:spacing w:line="480" w:lineRule="auto"/>
        <w:rPr>
          <w:ins w:id="92" w:author="Thomas Vosegaard" w:date="2022-03-30T06:19:00Z"/>
          <w:lang w:val="en-US"/>
          <w:rPrChange w:id="93" w:author="Thomas Vosegaard" w:date="2022-03-30T06:20:00Z">
            <w:rPr>
              <w:ins w:id="94" w:author="Thomas Vosegaard" w:date="2022-03-30T06:19:00Z"/>
              <w:lang w:val="en-DK"/>
            </w:rPr>
          </w:rPrChange>
        </w:rPr>
      </w:pPr>
      <w:ins w:id="95" w:author="Thomas Vosegaard" w:date="2022-03-30T06:12:00Z">
        <w:r w:rsidRPr="006946EE">
          <w:rPr>
            <w:lang w:val="en-US"/>
            <w:rPrChange w:id="96" w:author="Thomas Vosegaard" w:date="2022-03-30T06:12:00Z">
              <w:rPr/>
            </w:rPrChange>
          </w:rPr>
          <w:t>Dry spider samples</w:t>
        </w:r>
      </w:ins>
      <w:ins w:id="97" w:author="Thomas Vosegaard" w:date="2022-03-29T06:38:00Z">
        <w:r w:rsidR="00F37FB3" w:rsidRPr="00F37FB3">
          <w:rPr>
            <w:lang w:val="en-DK"/>
          </w:rPr>
          <w:t xml:space="preserve"> (100 mg)</w:t>
        </w:r>
      </w:ins>
      <w:ins w:id="98" w:author="Thomas Vosegaard" w:date="2022-03-30T06:12:00Z">
        <w:r w:rsidR="00E912BD" w:rsidRPr="00E912BD">
          <w:rPr>
            <w:lang w:val="en-US"/>
            <w:rPrChange w:id="99" w:author="Thomas Vosegaard" w:date="2022-03-30T06:12:00Z">
              <w:rPr/>
            </w:rPrChange>
          </w:rPr>
          <w:t xml:space="preserve"> were </w:t>
        </w:r>
        <w:r w:rsidR="00E912BD">
          <w:rPr>
            <w:lang w:val="en-US"/>
          </w:rPr>
          <w:t>placed</w:t>
        </w:r>
      </w:ins>
      <w:ins w:id="100" w:author="Thomas Vosegaard" w:date="2022-03-29T06:38:00Z">
        <w:r w:rsidR="00F37FB3" w:rsidRPr="00F37FB3">
          <w:rPr>
            <w:lang w:val="en-DK"/>
          </w:rPr>
          <w:t xml:space="preserve"> in matrix tubes</w:t>
        </w:r>
      </w:ins>
      <w:ins w:id="101" w:author="Thomas Vosegaard" w:date="2022-03-30T06:13:00Z">
        <w:r w:rsidR="00E912BD" w:rsidRPr="00E912BD">
          <w:rPr>
            <w:lang w:val="en-US"/>
            <w:rPrChange w:id="102" w:author="Thomas Vosegaard" w:date="2022-03-30T06:13:00Z">
              <w:rPr/>
            </w:rPrChange>
          </w:rPr>
          <w:t>, and</w:t>
        </w:r>
      </w:ins>
      <w:ins w:id="103" w:author="Thomas Vosegaard" w:date="2022-03-29T06:38:00Z">
        <w:r w:rsidR="00F37FB3" w:rsidRPr="00F37FB3">
          <w:rPr>
            <w:lang w:val="en-DK"/>
          </w:rPr>
          <w:t xml:space="preserve"> 2 mL cold</w:t>
        </w:r>
      </w:ins>
      <w:ins w:id="104" w:author="Thomas Vosegaard" w:date="2022-03-30T06:13:00Z">
        <w:r w:rsidR="00B03C6B" w:rsidRPr="00B03C6B">
          <w:rPr>
            <w:lang w:val="en-US"/>
            <w:rPrChange w:id="105" w:author="Thomas Vosegaard" w:date="2022-03-30T06:13:00Z">
              <w:rPr/>
            </w:rPrChange>
          </w:rPr>
          <w:t xml:space="preserve"> </w:t>
        </w:r>
        <w:r w:rsidR="00B03C6B">
          <w:rPr>
            <w:lang w:val="en-US"/>
          </w:rPr>
          <w:t>(</w:t>
        </w:r>
        <w:r w:rsidR="00B03C6B" w:rsidRPr="00B03C6B">
          <w:rPr>
            <w:highlight w:val="yellow"/>
            <w:lang w:val="en-US"/>
            <w:rPrChange w:id="106" w:author="Thomas Vosegaard" w:date="2022-03-30T06:13:00Z">
              <w:rPr>
                <w:lang w:val="en-US"/>
              </w:rPr>
            </w:rPrChange>
          </w:rPr>
          <w:t>Temp</w:t>
        </w:r>
        <w:r w:rsidR="00B03C6B">
          <w:rPr>
            <w:lang w:val="en-US"/>
          </w:rPr>
          <w:t>)</w:t>
        </w:r>
      </w:ins>
      <w:ins w:id="107" w:author="Thomas Vosegaard" w:date="2022-03-29T06:38:00Z">
        <w:r w:rsidR="00F37FB3" w:rsidRPr="00F37FB3">
          <w:rPr>
            <w:lang w:val="en-DK"/>
          </w:rPr>
          <w:t xml:space="preserve"> 80% MeOH</w:t>
        </w:r>
      </w:ins>
      <w:ins w:id="108" w:author="Thomas Vosegaard" w:date="2022-03-30T06:13:00Z">
        <w:r w:rsidR="00B03C6B" w:rsidRPr="00B03C6B">
          <w:rPr>
            <w:lang w:val="en-US"/>
            <w:rPrChange w:id="109" w:author="Thomas Vosegaard" w:date="2022-03-30T06:13:00Z">
              <w:rPr/>
            </w:rPrChange>
          </w:rPr>
          <w:t xml:space="preserve"> w</w:t>
        </w:r>
        <w:r w:rsidR="00B03C6B">
          <w:rPr>
            <w:lang w:val="en-US"/>
          </w:rPr>
          <w:t xml:space="preserve">as added. Samples were vortexed for </w:t>
        </w:r>
        <w:r w:rsidR="00B03C6B" w:rsidRPr="00B03C6B">
          <w:rPr>
            <w:highlight w:val="yellow"/>
            <w:lang w:val="en-US"/>
            <w:rPrChange w:id="110" w:author="Thomas Vosegaard" w:date="2022-03-30T06:13:00Z">
              <w:rPr>
                <w:lang w:val="en-US"/>
              </w:rPr>
            </w:rPrChange>
          </w:rPr>
          <w:t>XX</w:t>
        </w:r>
        <w:r w:rsidR="00B03C6B">
          <w:rPr>
            <w:lang w:val="en-US"/>
          </w:rPr>
          <w:t xml:space="preserve"> min</w:t>
        </w:r>
        <w:r w:rsidR="00AB2FC4">
          <w:rPr>
            <w:lang w:val="en-US"/>
          </w:rPr>
          <w:t xml:space="preserve">. </w:t>
        </w:r>
        <w:r w:rsidR="00AB2FC4" w:rsidRPr="00526561">
          <w:rPr>
            <w:highlight w:val="yellow"/>
            <w:lang w:val="en-US"/>
            <w:rPrChange w:id="111" w:author="Thomas Vosegaard" w:date="2022-03-30T06:15:00Z">
              <w:rPr>
                <w:lang w:val="en-US"/>
              </w:rPr>
            </w:rPrChange>
          </w:rPr>
          <w:t>The dry material was ex</w:t>
        </w:r>
      </w:ins>
      <w:ins w:id="112" w:author="Thomas Vosegaard" w:date="2022-03-30T06:14:00Z">
        <w:r w:rsidR="00AB2FC4" w:rsidRPr="00526561">
          <w:rPr>
            <w:highlight w:val="yellow"/>
            <w:lang w:val="en-US"/>
            <w:rPrChange w:id="113" w:author="Thomas Vosegaard" w:date="2022-03-30T06:15:00Z">
              <w:rPr>
                <w:lang w:val="en-US"/>
              </w:rPr>
            </w:rPrChange>
          </w:rPr>
          <w:t>tracted twice</w:t>
        </w:r>
      </w:ins>
      <w:ins w:id="114" w:author="Thomas Vosegaard" w:date="2022-03-29T06:38:00Z">
        <w:r w:rsidR="00F37FB3" w:rsidRPr="00526561">
          <w:rPr>
            <w:highlight w:val="yellow"/>
            <w:lang w:val="en-DK"/>
            <w:rPrChange w:id="115" w:author="Thomas Vosegaard" w:date="2022-03-30T06:15:00Z">
              <w:rPr>
                <w:lang w:val="en-DK"/>
              </w:rPr>
            </w:rPrChange>
          </w:rPr>
          <w:t xml:space="preserve"> with program 1 fast prep (4.5 m/s, 20s, custom)</w:t>
        </w:r>
      </w:ins>
      <w:ins w:id="116" w:author="Thomas Vosegaard" w:date="2022-03-30T06:14:00Z">
        <w:r w:rsidR="00E35884">
          <w:rPr>
            <w:lang w:val="en-US"/>
          </w:rPr>
          <w:t>, then centrifuged</w:t>
        </w:r>
      </w:ins>
      <w:ins w:id="117" w:author="Thomas Vosegaard" w:date="2022-03-29T06:38:00Z">
        <w:r w:rsidR="00F37FB3" w:rsidRPr="00F37FB3">
          <w:rPr>
            <w:lang w:val="en-DK"/>
          </w:rPr>
          <w:t xml:space="preserve"> for 5 min </w:t>
        </w:r>
      </w:ins>
      <w:ins w:id="118" w:author="Thomas Vosegaard" w:date="2022-03-30T06:14:00Z">
        <w:r w:rsidR="00E35884" w:rsidRPr="00E35884">
          <w:rPr>
            <w:lang w:val="en-US"/>
            <w:rPrChange w:id="119" w:author="Thomas Vosegaard" w:date="2022-03-30T06:14:00Z">
              <w:rPr/>
            </w:rPrChange>
          </w:rPr>
          <w:t>(</w:t>
        </w:r>
      </w:ins>
      <w:ins w:id="120" w:author="Thomas Vosegaard" w:date="2022-03-29T06:38:00Z">
        <w:r w:rsidR="00F37FB3" w:rsidRPr="00526561">
          <w:rPr>
            <w:highlight w:val="yellow"/>
            <w:lang w:val="en-DK"/>
            <w:rPrChange w:id="121" w:author="Thomas Vosegaard" w:date="2022-03-30T06:14:00Z">
              <w:rPr>
                <w:lang w:val="en-DK"/>
              </w:rPr>
            </w:rPrChange>
          </w:rPr>
          <w:t>13000 rpm, 4 °C</w:t>
        </w:r>
      </w:ins>
      <w:ins w:id="122" w:author="Thomas Vosegaard" w:date="2022-03-30T06:14:00Z">
        <w:r w:rsidR="00E35884" w:rsidRPr="00526561">
          <w:rPr>
            <w:highlight w:val="yellow"/>
            <w:lang w:val="en-US"/>
            <w:rPrChange w:id="123" w:author="Thomas Vosegaard" w:date="2022-03-30T06:14:00Z">
              <w:rPr/>
            </w:rPrChange>
          </w:rPr>
          <w:t xml:space="preserve"> </w:t>
        </w:r>
        <w:r w:rsidR="00526561" w:rsidRPr="00526561">
          <w:rPr>
            <w:highlight w:val="yellow"/>
            <w:lang w:val="en-US"/>
            <w:rPrChange w:id="124" w:author="Thomas Vosegaard" w:date="2022-03-30T06:14:00Z">
              <w:rPr>
                <w:lang w:val="en-US"/>
              </w:rPr>
            </w:rPrChange>
          </w:rPr>
          <w:t>how many g?</w:t>
        </w:r>
        <w:r w:rsidR="00E35884" w:rsidRPr="00E35884">
          <w:rPr>
            <w:lang w:val="en-US"/>
            <w:rPrChange w:id="125" w:author="Thomas Vosegaard" w:date="2022-03-30T06:14:00Z">
              <w:rPr/>
            </w:rPrChange>
          </w:rPr>
          <w:t>)</w:t>
        </w:r>
      </w:ins>
      <w:ins w:id="126" w:author="Thomas Vosegaard" w:date="2022-03-30T06:15:00Z">
        <w:r w:rsidR="00526561">
          <w:rPr>
            <w:lang w:val="en-US"/>
          </w:rPr>
          <w:t xml:space="preserve">. The supernatant was transferred to </w:t>
        </w:r>
        <w:r w:rsidR="00187193">
          <w:rPr>
            <w:lang w:val="en-US"/>
          </w:rPr>
          <w:t xml:space="preserve">weighted </w:t>
        </w:r>
        <w:r w:rsidR="00526561">
          <w:rPr>
            <w:lang w:val="en-US"/>
          </w:rPr>
          <w:t>freeze-dry tubes</w:t>
        </w:r>
        <w:r w:rsidR="00187193">
          <w:rPr>
            <w:lang w:val="en-US"/>
          </w:rPr>
          <w:t xml:space="preserve"> and freeze dried. </w:t>
        </w:r>
      </w:ins>
      <w:ins w:id="127" w:author="Thomas Vosegaard" w:date="2022-03-30T06:16:00Z">
        <w:r w:rsidR="00743BF2">
          <w:rPr>
            <w:lang w:val="en-US"/>
          </w:rPr>
          <w:t>4 mL cold (</w:t>
        </w:r>
        <w:r w:rsidR="00743BF2" w:rsidRPr="00743BF2">
          <w:rPr>
            <w:highlight w:val="yellow"/>
            <w:lang w:val="en-US"/>
            <w:rPrChange w:id="128" w:author="Thomas Vosegaard" w:date="2022-03-30T06:16:00Z">
              <w:rPr>
                <w:lang w:val="en-US"/>
              </w:rPr>
            </w:rPrChange>
          </w:rPr>
          <w:t>temp</w:t>
        </w:r>
        <w:r w:rsidR="00743BF2">
          <w:rPr>
            <w:lang w:val="en-US"/>
          </w:rPr>
          <w:t xml:space="preserve">) MQ water was added to the residual pellet, which </w:t>
        </w:r>
        <w:r w:rsidR="00743BF2" w:rsidRPr="00743BF2">
          <w:rPr>
            <w:highlight w:val="yellow"/>
            <w:lang w:val="en-US"/>
            <w:rPrChange w:id="129" w:author="Thomas Vosegaard" w:date="2022-03-30T06:16:00Z">
              <w:rPr>
                <w:lang w:val="en-US"/>
              </w:rPr>
            </w:rPrChange>
          </w:rPr>
          <w:t>was then extracted</w:t>
        </w:r>
      </w:ins>
      <w:ins w:id="130" w:author="Thomas Vosegaard" w:date="2022-03-29T06:38:00Z">
        <w:r w:rsidR="00F37FB3" w:rsidRPr="00743BF2">
          <w:rPr>
            <w:highlight w:val="yellow"/>
            <w:lang w:val="en-DK"/>
            <w:rPrChange w:id="131" w:author="Thomas Vosegaard" w:date="2022-03-30T06:16:00Z">
              <w:rPr>
                <w:lang w:val="en-DK"/>
              </w:rPr>
            </w:rPrChange>
          </w:rPr>
          <w:t xml:space="preserve"> twice with program 1 fast prep (4.5 m/s, 20s, custom)</w:t>
        </w:r>
      </w:ins>
      <w:ins w:id="132" w:author="Thomas Vosegaard" w:date="2022-03-30T06:17:00Z">
        <w:r w:rsidR="00A61BF1" w:rsidRPr="00A61BF1">
          <w:rPr>
            <w:lang w:val="en-US"/>
            <w:rPrChange w:id="133" w:author="Thomas Vosegaard" w:date="2022-03-30T06:17:00Z">
              <w:rPr/>
            </w:rPrChange>
          </w:rPr>
          <w:t>.</w:t>
        </w:r>
        <w:r w:rsidR="00A61BF1">
          <w:rPr>
            <w:lang w:val="en-US"/>
          </w:rPr>
          <w:t xml:space="preserve"> </w:t>
        </w:r>
        <w:r w:rsidR="00A61BF1" w:rsidRPr="0019628E">
          <w:rPr>
            <w:highlight w:val="yellow"/>
            <w:lang w:val="en-US"/>
            <w:rPrChange w:id="134" w:author="Thomas Vosegaard" w:date="2022-03-30T06:21:00Z">
              <w:rPr>
                <w:lang w:val="en-US"/>
              </w:rPr>
            </w:rPrChange>
          </w:rPr>
          <w:t xml:space="preserve">The sample was </w:t>
        </w:r>
        <w:r w:rsidR="00A61BF1" w:rsidRPr="0019628E">
          <w:rPr>
            <w:highlight w:val="yellow"/>
            <w:lang w:val="en-US"/>
            <w:rPrChange w:id="135" w:author="Thomas Vosegaard" w:date="2022-03-30T06:21:00Z">
              <w:rPr/>
            </w:rPrChange>
          </w:rPr>
          <w:t>centrifuged</w:t>
        </w:r>
      </w:ins>
      <w:ins w:id="136" w:author="Thomas Vosegaard" w:date="2022-03-29T06:38:00Z">
        <w:r w:rsidR="00F37FB3" w:rsidRPr="0019628E">
          <w:rPr>
            <w:highlight w:val="yellow"/>
            <w:lang w:val="en-DK"/>
            <w:rPrChange w:id="137" w:author="Thomas Vosegaard" w:date="2022-03-30T06:21:00Z">
              <w:rPr>
                <w:lang w:val="en-DK"/>
              </w:rPr>
            </w:rPrChange>
          </w:rPr>
          <w:t xml:space="preserve"> for 5 min, 13000 rpm, 4 °C</w:t>
        </w:r>
      </w:ins>
      <w:ins w:id="138" w:author="Thomas Vosegaard" w:date="2022-03-30T06:17:00Z">
        <w:r w:rsidR="00A61BF1" w:rsidRPr="0019628E">
          <w:rPr>
            <w:highlight w:val="yellow"/>
            <w:lang w:val="en-US"/>
            <w:rPrChange w:id="139" w:author="Thomas Vosegaard" w:date="2022-03-30T06:21:00Z">
              <w:rPr/>
            </w:rPrChange>
          </w:rPr>
          <w:t>.</w:t>
        </w:r>
        <w:r w:rsidR="0066597F" w:rsidRPr="0019628E">
          <w:rPr>
            <w:highlight w:val="yellow"/>
            <w:lang w:val="en-US"/>
            <w:rPrChange w:id="140" w:author="Thomas Vosegaard" w:date="2022-03-30T06:21:00Z">
              <w:rPr/>
            </w:rPrChange>
          </w:rPr>
          <w:t xml:space="preserve"> The supernatant </w:t>
        </w:r>
        <w:r w:rsidR="0066597F" w:rsidRPr="0019628E">
          <w:rPr>
            <w:highlight w:val="yellow"/>
            <w:lang w:val="en-US"/>
            <w:rPrChange w:id="141" w:author="Thomas Vosegaard" w:date="2022-03-30T06:21:00Z">
              <w:rPr>
                <w:lang w:val="en-US"/>
              </w:rPr>
            </w:rPrChange>
          </w:rPr>
          <w:t xml:space="preserve">was </w:t>
        </w:r>
      </w:ins>
      <w:ins w:id="142" w:author="Thomas Vosegaard" w:date="2022-03-30T06:18:00Z">
        <w:r w:rsidR="0066597F" w:rsidRPr="0019628E">
          <w:rPr>
            <w:highlight w:val="yellow"/>
            <w:lang w:val="en-US"/>
            <w:rPrChange w:id="143" w:author="Thomas Vosegaard" w:date="2022-03-30T06:21:00Z">
              <w:rPr>
                <w:lang w:val="en-US"/>
              </w:rPr>
            </w:rPrChange>
          </w:rPr>
          <w:t>added to the</w:t>
        </w:r>
      </w:ins>
      <w:ins w:id="144" w:author="Thomas Vosegaard" w:date="2022-03-29T06:38:00Z">
        <w:r w:rsidR="00F37FB3" w:rsidRPr="0019628E">
          <w:rPr>
            <w:highlight w:val="yellow"/>
            <w:lang w:val="en-DK"/>
            <w:rPrChange w:id="145" w:author="Thomas Vosegaard" w:date="2022-03-30T06:21:00Z">
              <w:rPr>
                <w:lang w:val="en-DK"/>
              </w:rPr>
            </w:rPrChange>
          </w:rPr>
          <w:t xml:space="preserve"> MeOH fraction in freeze-dry tubes</w:t>
        </w:r>
      </w:ins>
      <w:ins w:id="146" w:author="Thomas Vosegaard" w:date="2022-03-30T06:18:00Z">
        <w:r w:rsidR="005875D2" w:rsidRPr="0019628E">
          <w:rPr>
            <w:highlight w:val="yellow"/>
            <w:lang w:val="en-US"/>
            <w:rPrChange w:id="147" w:author="Thomas Vosegaard" w:date="2022-03-30T06:21:00Z">
              <w:rPr>
                <w:lang w:val="en-US"/>
              </w:rPr>
            </w:rPrChange>
          </w:rPr>
          <w:t xml:space="preserve"> and </w:t>
        </w:r>
        <w:r w:rsidR="005875D2" w:rsidRPr="0019628E">
          <w:rPr>
            <w:highlight w:val="yellow"/>
            <w:lang w:val="en-DK"/>
            <w:rPrChange w:id="148" w:author="Thomas Vosegaard" w:date="2022-03-30T06:21:00Z">
              <w:rPr>
                <w:lang w:val="en-DK"/>
              </w:rPr>
            </w:rPrChange>
          </w:rPr>
          <w:t>flash freeze</w:t>
        </w:r>
        <w:r w:rsidR="005875D2" w:rsidRPr="0019628E">
          <w:rPr>
            <w:highlight w:val="yellow"/>
            <w:lang w:val="en-US"/>
            <w:rPrChange w:id="149" w:author="Thomas Vosegaard" w:date="2022-03-30T06:21:00Z">
              <w:rPr/>
            </w:rPrChange>
          </w:rPr>
          <w:t>ed</w:t>
        </w:r>
        <w:r w:rsidR="005875D2" w:rsidRPr="0019628E">
          <w:rPr>
            <w:highlight w:val="yellow"/>
            <w:lang w:val="en-DK"/>
            <w:rPrChange w:id="150" w:author="Thomas Vosegaard" w:date="2022-03-30T06:21:00Z">
              <w:rPr>
                <w:lang w:val="en-DK"/>
              </w:rPr>
            </w:rPrChange>
          </w:rPr>
          <w:t xml:space="preserve"> and freeze-dr</w:t>
        </w:r>
        <w:proofErr w:type="spellStart"/>
        <w:r w:rsidR="005875D2" w:rsidRPr="0019628E">
          <w:rPr>
            <w:highlight w:val="yellow"/>
            <w:lang w:val="en-US"/>
            <w:rPrChange w:id="151" w:author="Thomas Vosegaard" w:date="2022-03-30T06:21:00Z">
              <w:rPr/>
            </w:rPrChange>
          </w:rPr>
          <w:t>ied</w:t>
        </w:r>
        <w:proofErr w:type="spellEnd"/>
        <w:r w:rsidR="005875D2" w:rsidRPr="0019628E">
          <w:rPr>
            <w:highlight w:val="yellow"/>
            <w:lang w:val="en-US"/>
            <w:rPrChange w:id="152" w:author="Thomas Vosegaard" w:date="2022-03-30T06:21:00Z">
              <w:rPr/>
            </w:rPrChange>
          </w:rPr>
          <w:t>.</w:t>
        </w:r>
      </w:ins>
      <w:ins w:id="153" w:author="Thomas Vosegaard" w:date="2022-03-30T06:19:00Z">
        <w:r w:rsidR="00D430E3" w:rsidRPr="0019628E">
          <w:rPr>
            <w:highlight w:val="yellow"/>
            <w:lang w:val="en-US"/>
            <w:rPrChange w:id="154" w:author="Thomas Vosegaard" w:date="2022-03-30T06:21:00Z">
              <w:rPr>
                <w:lang w:val="en-US"/>
              </w:rPr>
            </w:rPrChange>
          </w:rPr>
          <w:t xml:space="preserve"> </w:t>
        </w:r>
        <w:r w:rsidR="00D430E3" w:rsidRPr="0019628E">
          <w:rPr>
            <w:highlight w:val="yellow"/>
            <w:lang w:val="en-US"/>
            <w:rPrChange w:id="155" w:author="Thomas Vosegaard" w:date="2022-03-30T06:21:00Z">
              <w:rPr/>
            </w:rPrChange>
          </w:rPr>
          <w:t>R</w:t>
        </w:r>
        <w:r w:rsidR="00D430E3" w:rsidRPr="0019628E">
          <w:rPr>
            <w:highlight w:val="yellow"/>
            <w:lang w:val="en-DK"/>
            <w:rPrChange w:id="156" w:author="Thomas Vosegaard" w:date="2022-03-30T06:21:00Z">
              <w:rPr>
                <w:lang w:val="en-DK"/>
              </w:rPr>
            </w:rPrChange>
          </w:rPr>
          <w:t>esidual spider and matrix</w:t>
        </w:r>
        <w:r w:rsidR="00D430E3" w:rsidRPr="0019628E">
          <w:rPr>
            <w:highlight w:val="yellow"/>
            <w:lang w:val="en-US"/>
            <w:rPrChange w:id="157" w:author="Thomas Vosegaard" w:date="2022-03-30T06:21:00Z">
              <w:rPr/>
            </w:rPrChange>
          </w:rPr>
          <w:t xml:space="preserve"> </w:t>
        </w:r>
        <w:r w:rsidR="00D430E3" w:rsidRPr="0019628E">
          <w:rPr>
            <w:highlight w:val="yellow"/>
            <w:lang w:val="en-US"/>
            <w:rPrChange w:id="158" w:author="Thomas Vosegaard" w:date="2022-03-30T06:21:00Z">
              <w:rPr>
                <w:lang w:val="en-US"/>
              </w:rPr>
            </w:rPrChange>
          </w:rPr>
          <w:t xml:space="preserve">was </w:t>
        </w:r>
        <w:proofErr w:type="spellStart"/>
        <w:r w:rsidR="00D430E3" w:rsidRPr="0019628E">
          <w:rPr>
            <w:highlight w:val="yellow"/>
            <w:lang w:val="en-US"/>
            <w:rPrChange w:id="159" w:author="Thomas Vosegaard" w:date="2022-03-30T06:21:00Z">
              <w:rPr>
                <w:lang w:val="en-US"/>
              </w:rPr>
            </w:rPrChange>
          </w:rPr>
          <w:t>transfered</w:t>
        </w:r>
        <w:proofErr w:type="spellEnd"/>
        <w:r w:rsidR="00D430E3" w:rsidRPr="0019628E">
          <w:rPr>
            <w:highlight w:val="yellow"/>
            <w:lang w:val="en-DK"/>
            <w:rPrChange w:id="160" w:author="Thomas Vosegaard" w:date="2022-03-30T06:21:00Z">
              <w:rPr>
                <w:lang w:val="en-DK"/>
              </w:rPr>
            </w:rPrChange>
          </w:rPr>
          <w:t xml:space="preserve"> to glass beakers using 1 mL MeOH add 5 mL CHCl3</w:t>
        </w:r>
      </w:ins>
      <w:ins w:id="161" w:author="Thomas Vosegaard" w:date="2022-03-30T06:20:00Z">
        <w:r w:rsidR="00D430E3" w:rsidRPr="0019628E">
          <w:rPr>
            <w:highlight w:val="yellow"/>
            <w:lang w:val="en-US"/>
            <w:rPrChange w:id="162" w:author="Thomas Vosegaard" w:date="2022-03-30T06:21:00Z">
              <w:rPr/>
            </w:rPrChange>
          </w:rPr>
          <w:t xml:space="preserve">, then </w:t>
        </w:r>
        <w:proofErr w:type="spellStart"/>
        <w:r w:rsidR="00D430E3" w:rsidRPr="0019628E">
          <w:rPr>
            <w:highlight w:val="yellow"/>
            <w:lang w:val="en-US"/>
            <w:rPrChange w:id="163" w:author="Thomas Vosegaard" w:date="2022-03-30T06:21:00Z">
              <w:rPr/>
            </w:rPrChange>
          </w:rPr>
          <w:t>i</w:t>
        </w:r>
      </w:ins>
      <w:proofErr w:type="spellEnd"/>
      <w:ins w:id="164" w:author="Thomas Vosegaard" w:date="2022-03-30T06:19:00Z">
        <w:r w:rsidR="00D430E3" w:rsidRPr="0019628E">
          <w:rPr>
            <w:highlight w:val="yellow"/>
            <w:lang w:val="en-DK"/>
            <w:rPrChange w:id="165" w:author="Thomas Vosegaard" w:date="2022-03-30T06:21:00Z">
              <w:rPr>
                <w:lang w:val="en-DK"/>
              </w:rPr>
            </w:rPrChange>
          </w:rPr>
          <w:t>ncubate</w:t>
        </w:r>
      </w:ins>
      <w:ins w:id="166" w:author="Thomas Vosegaard" w:date="2022-03-30T06:20:00Z">
        <w:r w:rsidR="00D430E3" w:rsidRPr="0019628E">
          <w:rPr>
            <w:highlight w:val="yellow"/>
            <w:lang w:val="en-US"/>
            <w:rPrChange w:id="167" w:author="Thomas Vosegaard" w:date="2022-03-30T06:21:00Z">
              <w:rPr>
                <w:lang w:val="en-US"/>
              </w:rPr>
            </w:rPrChange>
          </w:rPr>
          <w:t>d in</w:t>
        </w:r>
      </w:ins>
      <w:ins w:id="168" w:author="Thomas Vosegaard" w:date="2022-03-30T06:19:00Z">
        <w:r w:rsidR="00D430E3" w:rsidRPr="0019628E">
          <w:rPr>
            <w:highlight w:val="yellow"/>
            <w:lang w:val="en-DK"/>
            <w:rPrChange w:id="169" w:author="Thomas Vosegaard" w:date="2022-03-30T06:21:00Z">
              <w:rPr>
                <w:lang w:val="en-DK"/>
              </w:rPr>
            </w:rPrChange>
          </w:rPr>
          <w:t xml:space="preserve"> vial</w:t>
        </w:r>
      </w:ins>
      <w:ins w:id="170" w:author="Thomas Vosegaard" w:date="2022-03-30T06:20:00Z">
        <w:r w:rsidR="00D430E3" w:rsidRPr="0019628E">
          <w:rPr>
            <w:highlight w:val="yellow"/>
            <w:lang w:val="en-US"/>
            <w:rPrChange w:id="171" w:author="Thomas Vosegaard" w:date="2022-03-30T06:21:00Z">
              <w:rPr/>
            </w:rPrChange>
          </w:rPr>
          <w:t>s</w:t>
        </w:r>
      </w:ins>
      <w:ins w:id="172" w:author="Thomas Vosegaard" w:date="2022-03-30T06:19:00Z">
        <w:r w:rsidR="00D430E3" w:rsidRPr="0019628E">
          <w:rPr>
            <w:highlight w:val="yellow"/>
            <w:lang w:val="en-DK"/>
            <w:rPrChange w:id="173" w:author="Thomas Vosegaard" w:date="2022-03-30T06:21:00Z">
              <w:rPr>
                <w:lang w:val="en-DK"/>
              </w:rPr>
            </w:rPrChange>
          </w:rPr>
          <w:t xml:space="preserve"> at</w:t>
        </w:r>
      </w:ins>
      <w:ins w:id="174" w:author="Thomas Vosegaard" w:date="2022-03-30T06:20:00Z">
        <w:r w:rsidR="00D430E3" w:rsidRPr="0019628E">
          <w:rPr>
            <w:highlight w:val="yellow"/>
            <w:lang w:val="en-US"/>
            <w:rPrChange w:id="175" w:author="Thomas Vosegaard" w:date="2022-03-30T06:21:00Z">
              <w:rPr/>
            </w:rPrChange>
          </w:rPr>
          <w:t xml:space="preserve"> room temperature</w:t>
        </w:r>
      </w:ins>
      <w:ins w:id="176" w:author="Thomas Vosegaard" w:date="2022-03-30T06:19:00Z">
        <w:r w:rsidR="00D430E3" w:rsidRPr="0019628E">
          <w:rPr>
            <w:highlight w:val="yellow"/>
            <w:lang w:val="en-DK"/>
            <w:rPrChange w:id="177" w:author="Thomas Vosegaard" w:date="2022-03-30T06:21:00Z">
              <w:rPr>
                <w:lang w:val="en-DK"/>
              </w:rPr>
            </w:rPrChange>
          </w:rPr>
          <w:t xml:space="preserve"> for 5 min</w:t>
        </w:r>
      </w:ins>
      <w:ins w:id="178" w:author="Thomas Vosegaard" w:date="2022-03-30T06:20:00Z">
        <w:r w:rsidR="00D430E3" w:rsidRPr="00D430E3">
          <w:rPr>
            <w:lang w:val="en-US"/>
            <w:rPrChange w:id="179" w:author="Thomas Vosegaard" w:date="2022-03-30T06:20:00Z">
              <w:rPr/>
            </w:rPrChange>
          </w:rPr>
          <w:t>.</w:t>
        </w:r>
      </w:ins>
      <w:ins w:id="180" w:author="Thomas Vosegaard" w:date="2022-03-30T06:21:00Z">
        <w:r w:rsidR="0019628E">
          <w:rPr>
            <w:lang w:val="en-US"/>
          </w:rPr>
          <w:t xml:space="preserve"> </w:t>
        </w:r>
        <w:r w:rsidR="0019628E" w:rsidRPr="0019628E">
          <w:rPr>
            <w:highlight w:val="yellow"/>
            <w:lang w:val="en-US"/>
            <w:rPrChange w:id="181" w:author="Thomas Vosegaard" w:date="2022-03-30T06:21:00Z">
              <w:rPr>
                <w:lang w:val="en-US"/>
              </w:rPr>
            </w:rPrChange>
          </w:rPr>
          <w:t>How are the NMR samples made from this?</w:t>
        </w:r>
      </w:ins>
    </w:p>
    <w:p w14:paraId="6C394CD9" w14:textId="008E8791" w:rsidR="00F37FB3" w:rsidRPr="00D430E3" w:rsidRDefault="00F37FB3" w:rsidP="0066597F">
      <w:pPr>
        <w:spacing w:line="480" w:lineRule="auto"/>
        <w:rPr>
          <w:ins w:id="182" w:author="Thomas Vosegaard" w:date="2022-03-29T06:38:00Z"/>
          <w:lang w:val="en-DK"/>
        </w:rPr>
      </w:pPr>
    </w:p>
    <w:p w14:paraId="65425A4A" w14:textId="0B995ED9" w:rsidR="00445B9A" w:rsidDel="002E20DB" w:rsidRDefault="00445B9A" w:rsidP="003E7F10">
      <w:pPr>
        <w:pStyle w:val="Heading4"/>
        <w:spacing w:line="480" w:lineRule="auto"/>
        <w:rPr>
          <w:del w:id="183" w:author="Thomas Vosegaard" w:date="2022-03-30T06:21:00Z"/>
          <w:lang w:val="en-GB"/>
        </w:rPr>
      </w:pPr>
      <w:del w:id="184" w:author="Thomas Vosegaard" w:date="2022-03-30T06:21:00Z">
        <w:r w:rsidRPr="00445B9A" w:rsidDel="002E20DB">
          <w:rPr>
            <w:lang w:val="en-US"/>
          </w:rPr>
          <w:delText>Extraction of cuticle wax components and </w:delText>
        </w:r>
        <w:r w:rsidRPr="00445B9A" w:rsidDel="002E20DB">
          <w:rPr>
            <w:sz w:val="25"/>
            <w:szCs w:val="25"/>
            <w:vertAlign w:val="superscript"/>
            <w:lang w:val="en-US"/>
          </w:rPr>
          <w:delText>1</w:delText>
        </w:r>
        <w:r w:rsidRPr="00445B9A" w:rsidDel="002E20DB">
          <w:rPr>
            <w:lang w:val="en-US"/>
          </w:rPr>
          <w:delText xml:space="preserve">H </w:delText>
        </w:r>
        <w:r w:rsidR="00C84F31" w:rsidDel="002E20DB">
          <w:rPr>
            <w:lang w:val="en-US"/>
          </w:rPr>
          <w:delText>NMR</w:delText>
        </w:r>
      </w:del>
    </w:p>
    <w:p w14:paraId="3D8EBD52" w14:textId="62E2686E" w:rsidR="00D64061" w:rsidDel="002E20DB" w:rsidRDefault="003E2B68" w:rsidP="003E7F10">
      <w:pPr>
        <w:spacing w:line="480" w:lineRule="auto"/>
        <w:rPr>
          <w:del w:id="185" w:author="Thomas Vosegaard" w:date="2022-03-30T06:21:00Z"/>
          <w:lang w:val="en-GB"/>
        </w:rPr>
      </w:pPr>
      <w:del w:id="186" w:author="Thomas Vosegaard" w:date="2022-03-30T06:21:00Z">
        <w:r w:rsidRPr="00755203" w:rsidDel="002E20DB">
          <w:rPr>
            <w:lang w:val="en-GB"/>
          </w:rPr>
          <w:delText xml:space="preserve">N??? </w:delText>
        </w:r>
        <w:r w:rsidR="00D64061" w:rsidRPr="00755203" w:rsidDel="002E20DB">
          <w:rPr>
            <w:lang w:val="en-GB"/>
          </w:rPr>
          <w:delText>Spiders having gone th</w:delText>
        </w:r>
        <w:r w:rsidRPr="00755203" w:rsidDel="002E20DB">
          <w:rPr>
            <w:lang w:val="en-GB"/>
          </w:rPr>
          <w:delText>r</w:delText>
        </w:r>
        <w:r w:rsidR="00D64061" w:rsidRPr="00755203" w:rsidDel="002E20DB">
          <w:rPr>
            <w:lang w:val="en-GB"/>
          </w:rPr>
          <w:delText>ough temperature assays</w:delText>
        </w:r>
        <w:r w:rsidRPr="00755203" w:rsidDel="002E20DB">
          <w:rPr>
            <w:lang w:val="en-GB"/>
          </w:rPr>
          <w:delText xml:space="preserve"> (CCR and CTmax) were extracted….</w:delText>
        </w:r>
      </w:del>
    </w:p>
    <w:p w14:paraId="2801D6F8" w14:textId="7734B531" w:rsidR="00C84F31" w:rsidRPr="00C84F31" w:rsidDel="002E20DB" w:rsidRDefault="004A25C3" w:rsidP="003E7F10">
      <w:pPr>
        <w:pStyle w:val="NormalWeb"/>
        <w:spacing w:before="0" w:beforeAutospacing="0" w:after="240" w:afterAutospacing="0" w:line="480" w:lineRule="auto"/>
        <w:rPr>
          <w:del w:id="187" w:author="Thomas Vosegaard" w:date="2022-03-30T06:21:00Z"/>
          <w:color w:val="538135" w:themeColor="accent6" w:themeShade="BF"/>
        </w:rPr>
      </w:pPr>
      <w:commentRangeStart w:id="188"/>
      <w:del w:id="189" w:author="Thomas Vosegaard" w:date="2022-03-30T06:21:00Z">
        <w:r w:rsidDel="002E20DB">
          <w:rPr>
            <w:color w:val="538135" w:themeColor="accent6" w:themeShade="BF"/>
          </w:rPr>
          <w:delText>XXXX</w:delText>
        </w:r>
        <w:r w:rsidR="00C84F31" w:rsidRPr="00C84F31" w:rsidDel="002E20DB">
          <w:rPr>
            <w:color w:val="538135" w:themeColor="accent6" w:themeShade="BF"/>
          </w:rPr>
          <w:delText xml:space="preserve"> individuals from each </w:delText>
        </w:r>
        <w:commentRangeEnd w:id="188"/>
        <w:r w:rsidDel="002E20DB">
          <w:rPr>
            <w:rStyle w:val="CommentReference"/>
            <w:rFonts w:asciiTheme="minorHAnsi" w:eastAsiaTheme="minorHAnsi" w:hAnsiTheme="minorHAnsi" w:cstheme="minorBidi"/>
            <w:lang w:val="da-DK"/>
          </w:rPr>
          <w:commentReference w:id="188"/>
        </w:r>
        <w:r w:rsidDel="002E20DB">
          <w:rPr>
            <w:color w:val="538135" w:themeColor="accent6" w:themeShade="BF"/>
          </w:rPr>
          <w:delText>population/acclimation group</w:delText>
        </w:r>
        <w:r w:rsidR="00C84F31" w:rsidRPr="00C84F31" w:rsidDel="002E20DB">
          <w:rPr>
            <w:color w:val="538135" w:themeColor="accent6" w:themeShade="BF"/>
          </w:rPr>
          <w:delText xml:space="preserve"> (80 groups) in the phenotypic analyses were dried in a desiccator overnight before being immersed in 1 ml deuterated chloroform (CDCl</w:delText>
        </w:r>
        <w:r w:rsidR="00C84F31" w:rsidRPr="00C84F31" w:rsidDel="002E20DB">
          <w:rPr>
            <w:color w:val="538135" w:themeColor="accent6" w:themeShade="BF"/>
            <w:sz w:val="18"/>
            <w:szCs w:val="18"/>
            <w:vertAlign w:val="subscript"/>
          </w:rPr>
          <w:delText>3</w:delText>
        </w:r>
        <w:r w:rsidR="00C84F31" w:rsidRPr="00C84F31" w:rsidDel="002E20DB">
          <w:rPr>
            <w:color w:val="538135" w:themeColor="accent6" w:themeShade="BF"/>
          </w:rPr>
          <w:delText>) for approx. 25 min. The soluble organic phase was transferred to 5 mm NMR tubes and additional solvent added.</w:delText>
        </w:r>
      </w:del>
    </w:p>
    <w:p w14:paraId="69A0BC50" w14:textId="6EA380A6" w:rsidR="00C84F31" w:rsidRPr="00C84F31" w:rsidDel="002E20DB" w:rsidRDefault="00C84F31" w:rsidP="003E7F10">
      <w:pPr>
        <w:pStyle w:val="NormalWeb"/>
        <w:spacing w:before="0" w:beforeAutospacing="0" w:after="240" w:afterAutospacing="0" w:line="480" w:lineRule="auto"/>
        <w:rPr>
          <w:del w:id="190" w:author="Thomas Vosegaard" w:date="2022-03-30T06:21:00Z"/>
          <w:color w:val="538135" w:themeColor="accent6" w:themeShade="BF"/>
        </w:rPr>
      </w:pPr>
      <w:del w:id="191" w:author="Thomas Vosegaard" w:date="2022-03-30T06:21:00Z">
        <w:r w:rsidRPr="00C84F31" w:rsidDel="002E20DB">
          <w:rPr>
            <w:color w:val="538135" w:themeColor="accent6" w:themeShade="BF"/>
            <w:sz w:val="18"/>
            <w:szCs w:val="18"/>
            <w:vertAlign w:val="superscript"/>
          </w:rPr>
          <w:delText>1</w:delText>
        </w:r>
        <w:r w:rsidRPr="00C84F31" w:rsidDel="002E20DB">
          <w:rPr>
            <w:color w:val="538135" w:themeColor="accent6" w:themeShade="BF"/>
          </w:rPr>
          <w:delText>H NMR 1D experiments were recorded on a Bruker 500-MHz spectrometer equipped with a Bruker Avance-II console, 5 mm triple resonance probe, and an automatic sample changer (SampleJet, Bruker). For all samples automatic tuning, locking and shimming were applied, and experiments were performed at 295.0 K. Experiments were recorded using the standard zg30 pulse program, 512 scans and an acquisition time of 3.28 s followed by a repetition delay of 1.0 s. The spectral width was 10 ppm. Spectra were processed using MestReNova (v. 14.2, Mestrelab research, ES). All spectra were referenced using the solvent signal at 7.26 ppm, and processed using 1.5 Hz exponential apodization followed by global whitening phase and ablative baseline correction. This method shows separate signals for hydrogens in different chemical environments but does not directly measure alkanes and wax ester concentrations or their lengths. The ability to quantify distinct chemical environments enables us to infer the average composition with regard to chemical functionalities expected to affect the melting temperature and thereby waterproofing of the wax layer.</w:delText>
        </w:r>
      </w:del>
    </w:p>
    <w:p w14:paraId="56652932" w14:textId="40CCFB4A" w:rsidR="00C84F31" w:rsidRPr="00C84F31" w:rsidDel="002E20DB" w:rsidRDefault="00C84F31" w:rsidP="003E7F10">
      <w:pPr>
        <w:pStyle w:val="NormalWeb"/>
        <w:spacing w:before="0" w:beforeAutospacing="0" w:after="240" w:afterAutospacing="0" w:line="480" w:lineRule="auto"/>
        <w:rPr>
          <w:del w:id="192" w:author="Thomas Vosegaard" w:date="2022-03-30T06:21:00Z"/>
          <w:color w:val="538135" w:themeColor="accent6" w:themeShade="BF"/>
        </w:rPr>
      </w:pPr>
      <w:del w:id="193" w:author="Thomas Vosegaard" w:date="2022-03-30T06:21:00Z">
        <w:r w:rsidRPr="00C84F31" w:rsidDel="002E20DB">
          <w:rPr>
            <w:color w:val="538135" w:themeColor="accent6" w:themeShade="BF"/>
            <w:sz w:val="18"/>
            <w:szCs w:val="18"/>
            <w:vertAlign w:val="superscript"/>
          </w:rPr>
          <w:delText>1</w:delText>
        </w:r>
        <w:r w:rsidRPr="00C84F31" w:rsidDel="002E20DB">
          <w:rPr>
            <w:color w:val="538135" w:themeColor="accent6" w:themeShade="BF"/>
          </w:rPr>
          <w:delText>H NMR two-dimensional (2D) COSY and TOCSY spectra were recorded on a single sample after 10 weeks storage at 5℃, to guide chemical annotation (Mangold, </w:delText>
        </w:r>
        <w:r w:rsidR="0005261E" w:rsidDel="002E20DB">
          <w:fldChar w:fldCharType="begin"/>
        </w:r>
        <w:r w:rsidR="0005261E" w:rsidDel="002E20DB">
          <w:delInstrText xml:space="preserve"> HYPERLINK "https://besjournals.onlinelibrary.wiley.com/doi/full/10.1111/1365-2435.13921" \l "fec13921-bib-0040" </w:delInstrText>
        </w:r>
        <w:r w:rsidR="0005261E" w:rsidDel="002E20DB">
          <w:fldChar w:fldCharType="separate"/>
        </w:r>
        <w:r w:rsidRPr="00C84F31" w:rsidDel="002E20DB">
          <w:rPr>
            <w:rStyle w:val="Hyperlink"/>
            <w:b/>
            <w:bCs/>
            <w:color w:val="538135" w:themeColor="accent6" w:themeShade="BF"/>
          </w:rPr>
          <w:delText>1995</w:delText>
        </w:r>
        <w:r w:rsidR="0005261E" w:rsidDel="002E20DB">
          <w:rPr>
            <w:rStyle w:val="Hyperlink"/>
            <w:b/>
            <w:bCs/>
            <w:color w:val="538135" w:themeColor="accent6" w:themeShade="BF"/>
          </w:rPr>
          <w:fldChar w:fldCharType="end"/>
        </w:r>
        <w:r w:rsidRPr="00C84F31" w:rsidDel="002E20DB">
          <w:rPr>
            <w:color w:val="538135" w:themeColor="accent6" w:themeShade="BF"/>
          </w:rPr>
          <w:delText>) of the signals obtained by one-dimensional spectra (Table </w:delText>
        </w:r>
        <w:r w:rsidR="0005261E" w:rsidDel="002E20DB">
          <w:fldChar w:fldCharType="begin"/>
        </w:r>
        <w:r w:rsidR="0005261E" w:rsidDel="002E20DB">
          <w:delInstrText xml:space="preserve"> HYPERLINK "https://besjournals.onlinelibrary.wiley.com/doi/full/10.1111/1365-2435.13921" \l "fec13921-tbl-0002" \o "Link to table" </w:delInstrText>
        </w:r>
        <w:r w:rsidR="0005261E" w:rsidDel="002E20DB">
          <w:fldChar w:fldCharType="separate"/>
        </w:r>
        <w:r w:rsidRPr="00C84F31" w:rsidDel="002E20DB">
          <w:rPr>
            <w:rStyle w:val="Hyperlink"/>
            <w:b/>
            <w:bCs/>
            <w:color w:val="538135" w:themeColor="accent6" w:themeShade="BF"/>
          </w:rPr>
          <w:delText>2</w:delText>
        </w:r>
        <w:r w:rsidR="0005261E" w:rsidDel="002E20DB">
          <w:rPr>
            <w:rStyle w:val="Hyperlink"/>
            <w:b/>
            <w:bCs/>
            <w:color w:val="538135" w:themeColor="accent6" w:themeShade="BF"/>
          </w:rPr>
          <w:fldChar w:fldCharType="end"/>
        </w:r>
        <w:r w:rsidRPr="00C84F31" w:rsidDel="002E20DB">
          <w:rPr>
            <w:color w:val="538135" w:themeColor="accent6" w:themeShade="BF"/>
          </w:rPr>
          <w:delText>). These spectra were recorded on a Bruker 950 MHz spectrometer equipped with an Avance-III console and a TCI triple resonance cryo probe. Spectra were recorded using a clip-COSY pulse program (Figure </w:delText>
        </w:r>
        <w:r w:rsidR="0005261E" w:rsidDel="002E20DB">
          <w:fldChar w:fldCharType="begin"/>
        </w:r>
        <w:r w:rsidR="0005261E" w:rsidDel="002E20DB">
          <w:delInstrText xml:space="preserve"> HYPERLINK "https://besjournals.onlinelibrary.wiley.com/doi/full/10.1111/1365-2435.13921" \l "support-information-section" </w:delInstrText>
        </w:r>
        <w:r w:rsidR="0005261E" w:rsidDel="002E20DB">
          <w:fldChar w:fldCharType="separate"/>
        </w:r>
        <w:r w:rsidRPr="00C84F31" w:rsidDel="002E20DB">
          <w:rPr>
            <w:rStyle w:val="Hyperlink"/>
            <w:b/>
            <w:bCs/>
            <w:color w:val="538135" w:themeColor="accent6" w:themeShade="BF"/>
          </w:rPr>
          <w:delText>S</w:delText>
        </w:r>
        <w:r w:rsidR="0080098E" w:rsidDel="002E20DB">
          <w:rPr>
            <w:rStyle w:val="Hyperlink"/>
            <w:b/>
            <w:bCs/>
            <w:color w:val="538135" w:themeColor="accent6" w:themeShade="BF"/>
          </w:rPr>
          <w:delText>S</w:delText>
        </w:r>
        <w:r w:rsidRPr="00C84F31" w:rsidDel="002E20DB">
          <w:rPr>
            <w:rStyle w:val="Hyperlink"/>
            <w:b/>
            <w:bCs/>
            <w:color w:val="538135" w:themeColor="accent6" w:themeShade="BF"/>
          </w:rPr>
          <w:delText>2</w:delText>
        </w:r>
        <w:r w:rsidR="0005261E" w:rsidDel="002E20DB">
          <w:rPr>
            <w:rStyle w:val="Hyperlink"/>
            <w:b/>
            <w:bCs/>
            <w:color w:val="538135" w:themeColor="accent6" w:themeShade="BF"/>
          </w:rPr>
          <w:fldChar w:fldCharType="end"/>
        </w:r>
        <w:r w:rsidRPr="00C84F31" w:rsidDel="002E20DB">
          <w:rPr>
            <w:color w:val="538135" w:themeColor="accent6" w:themeShade="BF"/>
          </w:rPr>
          <w:delText>) with spectral widths of 16 ppm × 16 ppm, 2k × 1,256 points, 64 scans, 16 dummy scans, a repetition delay of 2 s or a dipsi2etgp pulse program (Figure </w:delText>
        </w:r>
        <w:r w:rsidR="0005261E" w:rsidDel="002E20DB">
          <w:fldChar w:fldCharType="begin"/>
        </w:r>
        <w:r w:rsidR="0005261E" w:rsidDel="002E20DB">
          <w:delInstrText xml:space="preserve"> HYPERLINK "https://besjournals.onlinelibrary.wiley.com/doi/full/10.1111/1365-2435.13921" \l "support-information-section" </w:delInstrText>
        </w:r>
        <w:r w:rsidR="0005261E" w:rsidDel="002E20DB">
          <w:fldChar w:fldCharType="separate"/>
        </w:r>
        <w:r w:rsidRPr="00C84F31" w:rsidDel="002E20DB">
          <w:rPr>
            <w:rStyle w:val="Hyperlink"/>
            <w:b/>
            <w:bCs/>
            <w:color w:val="538135" w:themeColor="accent6" w:themeShade="BF"/>
          </w:rPr>
          <w:delText>S</w:delText>
        </w:r>
        <w:r w:rsidR="0080098E" w:rsidDel="002E20DB">
          <w:rPr>
            <w:rStyle w:val="Hyperlink"/>
            <w:b/>
            <w:bCs/>
            <w:color w:val="538135" w:themeColor="accent6" w:themeShade="BF"/>
          </w:rPr>
          <w:delText>S</w:delText>
        </w:r>
        <w:r w:rsidRPr="00C84F31" w:rsidDel="002E20DB">
          <w:rPr>
            <w:rStyle w:val="Hyperlink"/>
            <w:b/>
            <w:bCs/>
            <w:color w:val="538135" w:themeColor="accent6" w:themeShade="BF"/>
          </w:rPr>
          <w:delText>3</w:delText>
        </w:r>
        <w:r w:rsidR="0005261E" w:rsidDel="002E20DB">
          <w:rPr>
            <w:rStyle w:val="Hyperlink"/>
            <w:b/>
            <w:bCs/>
            <w:color w:val="538135" w:themeColor="accent6" w:themeShade="BF"/>
          </w:rPr>
          <w:fldChar w:fldCharType="end"/>
        </w:r>
        <w:r w:rsidRPr="00C84F31" w:rsidDel="002E20DB">
          <w:rPr>
            <w:color w:val="538135" w:themeColor="accent6" w:themeShade="BF"/>
          </w:rPr>
          <w:delText>) using the same parameters and with a TOCSY mixing time of 80 ms. An one-dimensional (1D) </w:delText>
        </w:r>
        <w:r w:rsidRPr="00C84F31" w:rsidDel="002E20DB">
          <w:rPr>
            <w:color w:val="538135" w:themeColor="accent6" w:themeShade="BF"/>
            <w:sz w:val="18"/>
            <w:szCs w:val="18"/>
            <w:vertAlign w:val="superscript"/>
          </w:rPr>
          <w:delText>1</w:delText>
        </w:r>
        <w:r w:rsidRPr="00C84F31" w:rsidDel="002E20DB">
          <w:rPr>
            <w:color w:val="538135" w:themeColor="accent6" w:themeShade="BF"/>
          </w:rPr>
          <w:delText>H NMR experiment was recorded for comparison using pulse program zg with spectral width 16 ppm, acquisition time 4 s, 64 scans, 0 dummy scans, repetition delay 10 s.</w:delText>
        </w:r>
      </w:del>
    </w:p>
    <w:p w14:paraId="01EA3EBB" w14:textId="503AB1D3" w:rsidR="00C84F31" w:rsidRPr="00C84F31" w:rsidDel="002E20DB" w:rsidRDefault="00C84F31" w:rsidP="003E7F10">
      <w:pPr>
        <w:pStyle w:val="NormalWeb"/>
        <w:spacing w:before="0" w:beforeAutospacing="0" w:after="240" w:afterAutospacing="0" w:line="480" w:lineRule="auto"/>
        <w:rPr>
          <w:del w:id="194" w:author="Thomas Vosegaard" w:date="2022-03-30T06:21:00Z"/>
          <w:color w:val="538135" w:themeColor="accent6" w:themeShade="BF"/>
        </w:rPr>
      </w:pPr>
      <w:del w:id="195" w:author="Thomas Vosegaard" w:date="2022-03-30T06:21:00Z">
        <w:r w:rsidRPr="00C84F31" w:rsidDel="002E20DB">
          <w:rPr>
            <w:color w:val="538135" w:themeColor="accent6" w:themeShade="BF"/>
          </w:rPr>
          <w:delText>Comparing 1D spectra for a sample recorded on 500 and 950 MHz after 10 weeks storage at 5℃, we observed a significant increase in signals at 5.75; 3.21; and 2.47 ppm (data not shown). These signals give rise to cross peaks in COSY/TOCSY (Figures </w:delText>
        </w:r>
        <w:r w:rsidR="0005261E" w:rsidDel="002E20DB">
          <w:fldChar w:fldCharType="begin"/>
        </w:r>
        <w:r w:rsidR="0005261E" w:rsidDel="002E20DB">
          <w:delInstrText xml:space="preserve"> HYPERLINK "https://besjournals.onlinelibrary.wiley.com/doi/full/10.1111/1365-2435.13921" \l "support-information-section" </w:delInstrText>
        </w:r>
        <w:r w:rsidR="0005261E" w:rsidDel="002E20DB">
          <w:fldChar w:fldCharType="separate"/>
        </w:r>
        <w:r w:rsidRPr="00C84F31" w:rsidDel="002E20DB">
          <w:rPr>
            <w:rStyle w:val="Hyperlink"/>
            <w:b/>
            <w:bCs/>
            <w:color w:val="538135" w:themeColor="accent6" w:themeShade="BF"/>
          </w:rPr>
          <w:delText>S</w:delText>
        </w:r>
        <w:r w:rsidR="0080098E" w:rsidDel="002E20DB">
          <w:rPr>
            <w:rStyle w:val="Hyperlink"/>
            <w:b/>
            <w:bCs/>
            <w:color w:val="538135" w:themeColor="accent6" w:themeShade="BF"/>
          </w:rPr>
          <w:delText>S</w:delText>
        </w:r>
        <w:r w:rsidRPr="00C84F31" w:rsidDel="002E20DB">
          <w:rPr>
            <w:rStyle w:val="Hyperlink"/>
            <w:b/>
            <w:bCs/>
            <w:color w:val="538135" w:themeColor="accent6" w:themeShade="BF"/>
          </w:rPr>
          <w:delText>2 and S</w:delText>
        </w:r>
        <w:r w:rsidR="0080098E" w:rsidDel="002E20DB">
          <w:rPr>
            <w:rStyle w:val="Hyperlink"/>
            <w:b/>
            <w:bCs/>
            <w:color w:val="538135" w:themeColor="accent6" w:themeShade="BF"/>
          </w:rPr>
          <w:delText>S</w:delText>
        </w:r>
        <w:r w:rsidRPr="00C84F31" w:rsidDel="002E20DB">
          <w:rPr>
            <w:rStyle w:val="Hyperlink"/>
            <w:b/>
            <w:bCs/>
            <w:color w:val="538135" w:themeColor="accent6" w:themeShade="BF"/>
          </w:rPr>
          <w:delText>3</w:delText>
        </w:r>
        <w:r w:rsidR="0005261E" w:rsidDel="002E20DB">
          <w:rPr>
            <w:rStyle w:val="Hyperlink"/>
            <w:b/>
            <w:bCs/>
            <w:color w:val="538135" w:themeColor="accent6" w:themeShade="BF"/>
          </w:rPr>
          <w:fldChar w:fldCharType="end"/>
        </w:r>
        <w:r w:rsidRPr="00C84F31" w:rsidDel="002E20DB">
          <w:rPr>
            <w:color w:val="538135" w:themeColor="accent6" w:themeShade="BF"/>
          </w:rPr>
          <w:delText>), and we conclude that these signals are related to a breakdown product why they are annotated as oxidation product in Table </w:delText>
        </w:r>
        <w:r w:rsidR="0005261E" w:rsidDel="002E20DB">
          <w:fldChar w:fldCharType="begin"/>
        </w:r>
        <w:r w:rsidR="0005261E" w:rsidDel="002E20DB">
          <w:delInstrText xml:space="preserve"> HYPERLINK "https://besjournals.onlinelibrary.wiley.com/doi/full/10.1111/1365-2435.13921" \l "fec13921-tbl-0002" \o "Link to table" </w:delInstrText>
        </w:r>
        <w:r w:rsidR="0005261E" w:rsidDel="002E20DB">
          <w:fldChar w:fldCharType="separate"/>
        </w:r>
        <w:r w:rsidRPr="00C84F31" w:rsidDel="002E20DB">
          <w:rPr>
            <w:rStyle w:val="Hyperlink"/>
            <w:b/>
            <w:bCs/>
            <w:color w:val="538135" w:themeColor="accent6" w:themeShade="BF"/>
          </w:rPr>
          <w:delText>2</w:delText>
        </w:r>
        <w:r w:rsidR="0005261E" w:rsidDel="002E20DB">
          <w:rPr>
            <w:rStyle w:val="Hyperlink"/>
            <w:b/>
            <w:bCs/>
            <w:color w:val="538135" w:themeColor="accent6" w:themeShade="BF"/>
          </w:rPr>
          <w:fldChar w:fldCharType="end"/>
        </w:r>
        <w:r w:rsidRPr="00C84F31" w:rsidDel="002E20DB">
          <w:rPr>
            <w:color w:val="538135" w:themeColor="accent6" w:themeShade="BF"/>
          </w:rPr>
          <w:delText>.</w:delText>
        </w:r>
      </w:del>
    </w:p>
    <w:p w14:paraId="12753E10" w14:textId="22B6A817" w:rsidR="00C84F31" w:rsidRPr="00C84F31" w:rsidRDefault="00C84F31">
      <w:pPr>
        <w:pStyle w:val="Heading2"/>
        <w:spacing w:line="480" w:lineRule="auto"/>
        <w:rPr>
          <w:lang w:val="en-US"/>
        </w:rPr>
        <w:pPrChange w:id="196" w:author="Thomas Vosegaard" w:date="2022-03-30T06:22:00Z">
          <w:pPr>
            <w:pStyle w:val="Heading3"/>
            <w:spacing w:before="180" w:after="180" w:line="480" w:lineRule="auto"/>
          </w:pPr>
        </w:pPrChange>
      </w:pPr>
      <w:del w:id="197" w:author="Thomas Vosegaard" w:date="2022-03-30T06:21:00Z">
        <w:r w:rsidRPr="00C84F31" w:rsidDel="002E20DB">
          <w:rPr>
            <w:lang w:val="en-US"/>
          </w:rPr>
          <w:delText xml:space="preserve">2.8 </w:delText>
        </w:r>
      </w:del>
      <w:r w:rsidRPr="00C84F31">
        <w:rPr>
          <w:lang w:val="en-US"/>
        </w:rPr>
        <w:t xml:space="preserve">NMR </w:t>
      </w:r>
      <w:del w:id="198" w:author="Thomas Vosegaard" w:date="2022-03-30T06:22:00Z">
        <w:r w:rsidRPr="00C84F31" w:rsidDel="008058A4">
          <w:rPr>
            <w:lang w:val="en-US"/>
          </w:rPr>
          <w:delText>data analysis</w:delText>
        </w:r>
      </w:del>
      <w:ins w:id="199" w:author="Thomas Vosegaard" w:date="2022-03-30T06:22:00Z">
        <w:r w:rsidR="008058A4">
          <w:rPr>
            <w:lang w:val="en-US"/>
          </w:rPr>
          <w:t>experiments</w:t>
        </w:r>
      </w:ins>
    </w:p>
    <w:p w14:paraId="1E2F649A" w14:textId="79DB9F53" w:rsidR="00C0175D" w:rsidRDefault="00F553E5" w:rsidP="003E7F10">
      <w:pPr>
        <w:pStyle w:val="NormalWeb"/>
        <w:spacing w:before="0" w:beforeAutospacing="0" w:after="240" w:afterAutospacing="0" w:line="480" w:lineRule="auto"/>
        <w:rPr>
          <w:ins w:id="200" w:author="Thomas Vosegaard" w:date="2022-03-30T06:25:00Z"/>
          <w:color w:val="538135" w:themeColor="accent6" w:themeShade="BF"/>
        </w:rPr>
      </w:pPr>
      <w:ins w:id="201" w:author="Thomas Vosegaard" w:date="2022-03-30T06:25:00Z">
        <w:r w:rsidRPr="00F553E5">
          <w:rPr>
            <w:color w:val="538135" w:themeColor="accent6" w:themeShade="BF"/>
          </w:rPr>
          <w:t xml:space="preserve">1H NMR 1D experiments were recorded on a Bruker 500-MHz spectrometer equipped with a Bruker </w:t>
        </w:r>
        <w:proofErr w:type="spellStart"/>
        <w:r w:rsidRPr="00F553E5">
          <w:rPr>
            <w:color w:val="538135" w:themeColor="accent6" w:themeShade="BF"/>
          </w:rPr>
          <w:t>Avance</w:t>
        </w:r>
        <w:proofErr w:type="spellEnd"/>
        <w:r w:rsidRPr="00F553E5">
          <w:rPr>
            <w:color w:val="538135" w:themeColor="accent6" w:themeShade="BF"/>
          </w:rPr>
          <w:t xml:space="preserve">-II console, </w:t>
        </w:r>
      </w:ins>
      <w:ins w:id="202" w:author="Thomas Vosegaard" w:date="2022-03-30T06:26:00Z">
        <w:r w:rsidR="00C0175D">
          <w:rPr>
            <w:color w:val="538135" w:themeColor="accent6" w:themeShade="BF"/>
          </w:rPr>
          <w:t xml:space="preserve">a </w:t>
        </w:r>
      </w:ins>
      <w:ins w:id="203" w:author="Thomas Vosegaard" w:date="2022-03-30T06:25:00Z">
        <w:r w:rsidRPr="00F553E5">
          <w:rPr>
            <w:color w:val="538135" w:themeColor="accent6" w:themeShade="BF"/>
          </w:rPr>
          <w:t>5 mm triple</w:t>
        </w:r>
      </w:ins>
      <w:ins w:id="204" w:author="Thomas Vosegaard" w:date="2022-03-30T06:26:00Z">
        <w:r w:rsidR="00C0175D" w:rsidRPr="00C0175D">
          <w:t xml:space="preserve"> </w:t>
        </w:r>
        <w:r w:rsidR="00C0175D" w:rsidRPr="00C0175D">
          <w:rPr>
            <w:color w:val="538135" w:themeColor="accent6" w:themeShade="BF"/>
          </w:rPr>
          <w:t>resonance probe, and an automatic sample changer (</w:t>
        </w:r>
        <w:proofErr w:type="spellStart"/>
        <w:r w:rsidR="00C0175D" w:rsidRPr="00C0175D">
          <w:rPr>
            <w:color w:val="538135" w:themeColor="accent6" w:themeShade="BF"/>
          </w:rPr>
          <w:t>SampleJet</w:t>
        </w:r>
        <w:proofErr w:type="spellEnd"/>
        <w:r w:rsidR="00C0175D" w:rsidRPr="00C0175D">
          <w:rPr>
            <w:color w:val="538135" w:themeColor="accent6" w:themeShade="BF"/>
          </w:rPr>
          <w:t>, Bruker). For all samples automatic tuning, locking and shimming were applied, and experiments were performed at 295.0 K. Experiments</w:t>
        </w:r>
      </w:ins>
      <w:ins w:id="205" w:author="Thomas Vosegaard" w:date="2022-03-30T06:40:00Z">
        <w:r w:rsidR="00C95EC6">
          <w:rPr>
            <w:color w:val="538135" w:themeColor="accent6" w:themeShade="BF"/>
          </w:rPr>
          <w:t xml:space="preserve"> </w:t>
        </w:r>
      </w:ins>
      <w:ins w:id="206" w:author="Thomas Vosegaard" w:date="2022-03-30T06:41:00Z">
        <w:r w:rsidR="00C95EC6">
          <w:rPr>
            <w:color w:val="538135" w:themeColor="accent6" w:themeShade="BF"/>
          </w:rPr>
          <w:t>for the aqueous samples</w:t>
        </w:r>
      </w:ins>
      <w:ins w:id="207" w:author="Thomas Vosegaard" w:date="2022-03-30T06:26:00Z">
        <w:r w:rsidR="00C0175D" w:rsidRPr="00C0175D">
          <w:rPr>
            <w:color w:val="538135" w:themeColor="accent6" w:themeShade="BF"/>
          </w:rPr>
          <w:t xml:space="preserve"> were recorded using the standard </w:t>
        </w:r>
      </w:ins>
      <w:ins w:id="208" w:author="Thomas Vosegaard" w:date="2022-03-30T06:37:00Z">
        <w:r w:rsidR="00AA5A29">
          <w:rPr>
            <w:color w:val="538135" w:themeColor="accent6" w:themeShade="BF"/>
          </w:rPr>
          <w:t xml:space="preserve">CPMG pulse sequence named </w:t>
        </w:r>
      </w:ins>
      <w:ins w:id="209" w:author="Thomas Vosegaard" w:date="2022-03-30T06:38:00Z">
        <w:r w:rsidR="00AA5A29" w:rsidRPr="00AA5A29">
          <w:rPr>
            <w:color w:val="538135" w:themeColor="accent6" w:themeShade="BF"/>
          </w:rPr>
          <w:t>cpmgpr1d</w:t>
        </w:r>
      </w:ins>
      <w:ins w:id="210" w:author="Thomas Vosegaard" w:date="2022-03-30T06:26:00Z">
        <w:r w:rsidR="00C0175D" w:rsidRPr="00C0175D">
          <w:rPr>
            <w:color w:val="538135" w:themeColor="accent6" w:themeShade="BF"/>
          </w:rPr>
          <w:t xml:space="preserve"> </w:t>
        </w:r>
      </w:ins>
      <w:ins w:id="211" w:author="Thomas Vosegaard" w:date="2022-03-30T06:38:00Z">
        <w:r w:rsidR="009F1734">
          <w:rPr>
            <w:color w:val="538135" w:themeColor="accent6" w:themeShade="BF"/>
          </w:rPr>
          <w:t>with</w:t>
        </w:r>
      </w:ins>
      <w:ins w:id="212" w:author="Thomas Vosegaard" w:date="2022-03-30T06:26:00Z">
        <w:r w:rsidR="00C0175D" w:rsidRPr="00C0175D">
          <w:rPr>
            <w:color w:val="538135" w:themeColor="accent6" w:themeShade="BF"/>
          </w:rPr>
          <w:t xml:space="preserve"> </w:t>
        </w:r>
      </w:ins>
      <w:ins w:id="213" w:author="Thomas Vosegaard" w:date="2022-03-30T06:38:00Z">
        <w:r w:rsidR="009F1734">
          <w:rPr>
            <w:color w:val="538135" w:themeColor="accent6" w:themeShade="BF"/>
          </w:rPr>
          <w:t>64</w:t>
        </w:r>
      </w:ins>
      <w:ins w:id="214" w:author="Thomas Vosegaard" w:date="2022-03-30T06:26:00Z">
        <w:r w:rsidR="00C0175D" w:rsidRPr="00C0175D">
          <w:rPr>
            <w:color w:val="538135" w:themeColor="accent6" w:themeShade="BF"/>
          </w:rPr>
          <w:t xml:space="preserve"> scans and an acquisition time of 3.</w:t>
        </w:r>
      </w:ins>
      <w:ins w:id="215" w:author="Thomas Vosegaard" w:date="2022-03-30T06:39:00Z">
        <w:r w:rsidR="0015098F">
          <w:rPr>
            <w:color w:val="538135" w:themeColor="accent6" w:themeShade="BF"/>
          </w:rPr>
          <w:t>46</w:t>
        </w:r>
      </w:ins>
      <w:ins w:id="216" w:author="Thomas Vosegaard" w:date="2022-03-30T06:26:00Z">
        <w:r w:rsidR="00C0175D" w:rsidRPr="00C0175D">
          <w:rPr>
            <w:color w:val="538135" w:themeColor="accent6" w:themeShade="BF"/>
          </w:rPr>
          <w:t xml:space="preserve"> s </w:t>
        </w:r>
      </w:ins>
      <w:ins w:id="217" w:author="Thomas Vosegaard" w:date="2022-03-30T06:44:00Z">
        <w:r w:rsidR="009F4C6F">
          <w:rPr>
            <w:color w:val="538135" w:themeColor="accent6" w:themeShade="BF"/>
          </w:rPr>
          <w:t xml:space="preserve">(spectral width 20 ppm) </w:t>
        </w:r>
      </w:ins>
      <w:ins w:id="218" w:author="Thomas Vosegaard" w:date="2022-03-30T06:26:00Z">
        <w:r w:rsidR="00C0175D" w:rsidRPr="00C0175D">
          <w:rPr>
            <w:color w:val="538135" w:themeColor="accent6" w:themeShade="BF"/>
          </w:rPr>
          <w:t xml:space="preserve">followed by a repetition delay of </w:t>
        </w:r>
      </w:ins>
      <w:ins w:id="219" w:author="Thomas Vosegaard" w:date="2022-03-30T06:39:00Z">
        <w:r w:rsidR="00EF06B0">
          <w:rPr>
            <w:color w:val="538135" w:themeColor="accent6" w:themeShade="BF"/>
          </w:rPr>
          <w:t>4</w:t>
        </w:r>
      </w:ins>
      <w:ins w:id="220" w:author="Thomas Vosegaard" w:date="2022-03-30T06:26:00Z">
        <w:r w:rsidR="00C0175D" w:rsidRPr="00C0175D">
          <w:rPr>
            <w:color w:val="538135" w:themeColor="accent6" w:themeShade="BF"/>
          </w:rPr>
          <w:t xml:space="preserve"> s</w:t>
        </w:r>
      </w:ins>
      <w:ins w:id="221" w:author="Thomas Vosegaard" w:date="2022-03-30T06:41:00Z">
        <w:r w:rsidR="00C95EC6">
          <w:rPr>
            <w:color w:val="538135" w:themeColor="accent6" w:themeShade="BF"/>
          </w:rPr>
          <w:t xml:space="preserve">, while experiments for the hydrophobic extracts were recorded using </w:t>
        </w:r>
      </w:ins>
      <w:ins w:id="222" w:author="Thomas Vosegaard" w:date="2022-03-30T06:42:00Z">
        <w:r w:rsidR="00D84680">
          <w:rPr>
            <w:color w:val="538135" w:themeColor="accent6" w:themeShade="BF"/>
          </w:rPr>
          <w:t xml:space="preserve">standard single-pulse excitation with the Bruker pulse program </w:t>
        </w:r>
        <w:proofErr w:type="spellStart"/>
        <w:r w:rsidR="00D84680">
          <w:rPr>
            <w:color w:val="538135" w:themeColor="accent6" w:themeShade="BF"/>
          </w:rPr>
          <w:t>zg</w:t>
        </w:r>
        <w:proofErr w:type="spellEnd"/>
        <w:r w:rsidR="00092781">
          <w:rPr>
            <w:color w:val="538135" w:themeColor="accent6" w:themeShade="BF"/>
          </w:rPr>
          <w:t xml:space="preserve"> with </w:t>
        </w:r>
        <w:r w:rsidR="000C0BD5">
          <w:rPr>
            <w:color w:val="538135" w:themeColor="accent6" w:themeShade="BF"/>
          </w:rPr>
          <w:t>64 scans</w:t>
        </w:r>
      </w:ins>
      <w:ins w:id="223" w:author="Thomas Vosegaard" w:date="2022-03-30T06:43:00Z">
        <w:r w:rsidR="000C0BD5">
          <w:rPr>
            <w:color w:val="538135" w:themeColor="accent6" w:themeShade="BF"/>
          </w:rPr>
          <w:t xml:space="preserve"> and an acquisition time of </w:t>
        </w:r>
      </w:ins>
      <w:ins w:id="224" w:author="Thomas Vosegaard" w:date="2022-03-30T06:44:00Z">
        <w:r w:rsidR="009D4A7C">
          <w:rPr>
            <w:color w:val="538135" w:themeColor="accent6" w:themeShade="BF"/>
          </w:rPr>
          <w:t xml:space="preserve">8 s </w:t>
        </w:r>
      </w:ins>
      <w:ins w:id="225" w:author="Thomas Vosegaard" w:date="2022-03-30T06:45:00Z">
        <w:r w:rsidR="009F4C6F">
          <w:rPr>
            <w:color w:val="538135" w:themeColor="accent6" w:themeShade="BF"/>
          </w:rPr>
          <w:t xml:space="preserve">(spectral width </w:t>
        </w:r>
        <w:r w:rsidR="0005261E">
          <w:rPr>
            <w:color w:val="538135" w:themeColor="accent6" w:themeShade="BF"/>
          </w:rPr>
          <w:t xml:space="preserve">16 ppm) </w:t>
        </w:r>
      </w:ins>
      <w:ins w:id="226" w:author="Thomas Vosegaard" w:date="2022-03-30T06:44:00Z">
        <w:r w:rsidR="009D4A7C">
          <w:rPr>
            <w:color w:val="538135" w:themeColor="accent6" w:themeShade="BF"/>
          </w:rPr>
          <w:t xml:space="preserve">followed by a repetition delay of </w:t>
        </w:r>
        <w:r w:rsidR="005A134F">
          <w:rPr>
            <w:color w:val="538135" w:themeColor="accent6" w:themeShade="BF"/>
          </w:rPr>
          <w:t xml:space="preserve">2 s. </w:t>
        </w:r>
      </w:ins>
      <w:ins w:id="227" w:author="Thomas Vosegaard" w:date="2022-03-30T06:26:00Z">
        <w:r w:rsidR="00C0175D" w:rsidRPr="00C0175D">
          <w:rPr>
            <w:color w:val="538135" w:themeColor="accent6" w:themeShade="BF"/>
          </w:rPr>
          <w:t xml:space="preserve">The spectral width was </w:t>
        </w:r>
      </w:ins>
      <w:ins w:id="228" w:author="Thomas Vosegaard" w:date="2022-03-30T06:39:00Z">
        <w:r w:rsidR="00EF06B0">
          <w:rPr>
            <w:color w:val="538135" w:themeColor="accent6" w:themeShade="BF"/>
          </w:rPr>
          <w:t>2</w:t>
        </w:r>
      </w:ins>
      <w:ins w:id="229" w:author="Thomas Vosegaard" w:date="2022-03-30T06:26:00Z">
        <w:r w:rsidR="00C0175D" w:rsidRPr="00C0175D">
          <w:rPr>
            <w:color w:val="538135" w:themeColor="accent6" w:themeShade="BF"/>
          </w:rPr>
          <w:t xml:space="preserve">0 ppm. Spectra were processed using </w:t>
        </w:r>
        <w:proofErr w:type="spellStart"/>
        <w:r w:rsidR="00C0175D" w:rsidRPr="00C0175D">
          <w:rPr>
            <w:color w:val="538135" w:themeColor="accent6" w:themeShade="BF"/>
          </w:rPr>
          <w:t>MestReNova</w:t>
        </w:r>
        <w:proofErr w:type="spellEnd"/>
        <w:r w:rsidR="00C0175D" w:rsidRPr="00C0175D">
          <w:rPr>
            <w:color w:val="538135" w:themeColor="accent6" w:themeShade="BF"/>
          </w:rPr>
          <w:t xml:space="preserve"> (v. 14.2, </w:t>
        </w:r>
        <w:proofErr w:type="spellStart"/>
        <w:r w:rsidR="00C0175D" w:rsidRPr="00C0175D">
          <w:rPr>
            <w:color w:val="538135" w:themeColor="accent6" w:themeShade="BF"/>
          </w:rPr>
          <w:t>Mestrelab</w:t>
        </w:r>
        <w:proofErr w:type="spellEnd"/>
        <w:r w:rsidR="00C0175D" w:rsidRPr="00C0175D">
          <w:rPr>
            <w:color w:val="538135" w:themeColor="accent6" w:themeShade="BF"/>
          </w:rPr>
          <w:t xml:space="preserve"> research, ES). </w:t>
        </w:r>
        <w:r w:rsidR="00C0175D" w:rsidRPr="007D450A">
          <w:rPr>
            <w:color w:val="538135" w:themeColor="accent6" w:themeShade="BF"/>
            <w:highlight w:val="yellow"/>
            <w:rPrChange w:id="230" w:author="Thomas Vosegaard" w:date="2022-03-30T06:40:00Z">
              <w:rPr>
                <w:color w:val="538135" w:themeColor="accent6" w:themeShade="BF"/>
              </w:rPr>
            </w:rPrChange>
          </w:rPr>
          <w:t xml:space="preserve">All spectra were referenced </w:t>
        </w:r>
        <w:r w:rsidR="00C0175D" w:rsidRPr="007D450A">
          <w:rPr>
            <w:color w:val="538135" w:themeColor="accent6" w:themeShade="BF"/>
            <w:highlight w:val="yellow"/>
            <w:rPrChange w:id="231" w:author="Thomas Vosegaard" w:date="2022-03-30T06:40:00Z">
              <w:rPr>
                <w:color w:val="538135" w:themeColor="accent6" w:themeShade="BF"/>
              </w:rPr>
            </w:rPrChange>
          </w:rPr>
          <w:lastRenderedPageBreak/>
          <w:t>using the solvent signal at 7.26 ppm</w:t>
        </w:r>
        <w:r w:rsidR="00C0175D" w:rsidRPr="00C0175D">
          <w:rPr>
            <w:color w:val="538135" w:themeColor="accent6" w:themeShade="BF"/>
          </w:rPr>
          <w:t xml:space="preserve">, and processed using 1.5 Hz exponential apodization followed by global whitening phase and ablative baseline correction. </w:t>
        </w:r>
      </w:ins>
    </w:p>
    <w:p w14:paraId="36DAB326" w14:textId="2EDD722C" w:rsidR="00C84F31" w:rsidRPr="000D5D01" w:rsidDel="00BA4C43" w:rsidRDefault="00C84F31" w:rsidP="003E7F10">
      <w:pPr>
        <w:pStyle w:val="NormalWeb"/>
        <w:spacing w:before="0" w:beforeAutospacing="0" w:after="240" w:afterAutospacing="0" w:line="480" w:lineRule="auto"/>
        <w:rPr>
          <w:del w:id="232" w:author="Thomas Vosegaard" w:date="2022-03-30T06:27:00Z"/>
          <w:color w:val="538135" w:themeColor="accent6" w:themeShade="BF"/>
          <w:rPrChange w:id="233" w:author="Thomas Vosegaard" w:date="2022-04-01T12:32:00Z">
            <w:rPr>
              <w:del w:id="234" w:author="Thomas Vosegaard" w:date="2022-03-30T06:27:00Z"/>
              <w:color w:val="538135" w:themeColor="accent6" w:themeShade="BF"/>
            </w:rPr>
          </w:rPrChange>
        </w:rPr>
      </w:pPr>
      <w:del w:id="235" w:author="Thomas Vosegaard" w:date="2022-03-30T06:27:00Z">
        <w:r w:rsidRPr="000D5D01" w:rsidDel="00BA4C43">
          <w:rPr>
            <w:color w:val="538135" w:themeColor="accent6" w:themeShade="BF"/>
            <w:rPrChange w:id="236" w:author="Thomas Vosegaard" w:date="2022-04-01T12:32:00Z">
              <w:rPr>
                <w:color w:val="538135" w:themeColor="accent6" w:themeShade="BF"/>
              </w:rPr>
            </w:rPrChange>
          </w:rPr>
          <w:delText>Four spectra were omitted from the analysis, as they differed markedly from the rest of the spectra, particularly by the presence of intense triglyceride signals. Since triglycerides are rarely a major component of the wax layer, but commonly found as an internal fat reserve, their presence indicate that for these samples significant punctuation of an individual might have caused the discrepancy. All remaining 1D spectra (</w:delText>
        </w:r>
        <w:r w:rsidRPr="000D5D01" w:rsidDel="00BA4C43">
          <w:rPr>
            <w:i/>
            <w:iCs/>
            <w:color w:val="538135" w:themeColor="accent6" w:themeShade="BF"/>
            <w:rPrChange w:id="237" w:author="Thomas Vosegaard" w:date="2022-04-01T12:32:00Z">
              <w:rPr>
                <w:i/>
                <w:iCs/>
                <w:color w:val="538135" w:themeColor="accent6" w:themeShade="BF"/>
              </w:rPr>
            </w:rPrChange>
          </w:rPr>
          <w:delText>n</w:delText>
        </w:r>
        <w:r w:rsidRPr="000D5D01" w:rsidDel="00BA4C43">
          <w:rPr>
            <w:color w:val="538135" w:themeColor="accent6" w:themeShade="BF"/>
            <w:rPrChange w:id="238" w:author="Thomas Vosegaard" w:date="2022-04-01T12:32:00Z">
              <w:rPr>
                <w:color w:val="538135" w:themeColor="accent6" w:themeShade="BF"/>
              </w:rPr>
            </w:rPrChange>
          </w:rPr>
          <w:delText> = 76) were integrated over 19 regions selected based on significant signals (see Table </w:delText>
        </w:r>
        <w:r w:rsidR="0005261E" w:rsidDel="00BA4C43">
          <w:fldChar w:fldCharType="begin"/>
        </w:r>
        <w:r w:rsidR="0005261E" w:rsidRPr="000D5D01" w:rsidDel="00BA4C43">
          <w:rPr>
            <w:rPrChange w:id="239" w:author="Thomas Vosegaard" w:date="2022-04-01T12:32:00Z">
              <w:rPr/>
            </w:rPrChange>
          </w:rPr>
          <w:delInstrText xml:space="preserve"> HYPERLINK "https://besjournals.onlinelibrary.wiley.com/doi/full/10.1111/1365-2435.13921" \l "fec13921-tbl-0001" \o "Link to table" </w:delInstrText>
        </w:r>
        <w:r w:rsidR="0005261E" w:rsidDel="00BA4C43">
          <w:fldChar w:fldCharType="separate"/>
        </w:r>
        <w:r w:rsidRPr="000D5D01" w:rsidDel="00BA4C43">
          <w:rPr>
            <w:rStyle w:val="Hyperlink"/>
            <w:b/>
            <w:bCs/>
            <w:color w:val="538135" w:themeColor="accent6" w:themeShade="BF"/>
            <w:rPrChange w:id="240" w:author="Thomas Vosegaard" w:date="2022-04-01T12:32:00Z">
              <w:rPr>
                <w:rStyle w:val="Hyperlink"/>
                <w:b/>
                <w:bCs/>
                <w:color w:val="538135" w:themeColor="accent6" w:themeShade="BF"/>
              </w:rPr>
            </w:rPrChange>
          </w:rPr>
          <w:delText>1</w:delText>
        </w:r>
        <w:r w:rsidR="0005261E" w:rsidDel="00BA4C43">
          <w:rPr>
            <w:rStyle w:val="Hyperlink"/>
            <w:b/>
            <w:bCs/>
            <w:color w:val="538135" w:themeColor="accent6" w:themeShade="BF"/>
          </w:rPr>
          <w:fldChar w:fldCharType="end"/>
        </w:r>
        <w:r w:rsidRPr="000D5D01" w:rsidDel="00BA4C43">
          <w:rPr>
            <w:color w:val="538135" w:themeColor="accent6" w:themeShade="BF"/>
            <w:rPrChange w:id="241" w:author="Thomas Vosegaard" w:date="2022-04-01T12:32:00Z">
              <w:rPr>
                <w:color w:val="538135" w:themeColor="accent6" w:themeShade="BF"/>
              </w:rPr>
            </w:rPrChange>
          </w:rPr>
          <w:delText>) with acceptable baseline separation. It was assured that small changes in the region boundaries did not affect the results obtained by integrating selected regions with seven additional test integrals. All test integrals gave identical relations and significances in the comparative statistical test (data not shown).</w:delText>
        </w:r>
      </w:del>
    </w:p>
    <w:p w14:paraId="7F178048" w14:textId="77777777" w:rsidR="00C84F31" w:rsidRPr="00C84F31" w:rsidRDefault="00C84F31" w:rsidP="003E7F10">
      <w:pPr>
        <w:pStyle w:val="CommentText"/>
        <w:spacing w:line="480" w:lineRule="auto"/>
        <w:rPr>
          <w:color w:val="538135" w:themeColor="accent6" w:themeShade="BF"/>
          <w:lang w:val="en-US"/>
        </w:rPr>
      </w:pPr>
    </w:p>
    <w:p w14:paraId="43A1554C" w14:textId="77777777" w:rsidR="00C84F31" w:rsidRPr="007C3B2A" w:rsidRDefault="00C84F31" w:rsidP="003E7F10">
      <w:pPr>
        <w:spacing w:line="480" w:lineRule="auto"/>
        <w:rPr>
          <w:color w:val="538135" w:themeColor="accent6" w:themeShade="BF"/>
          <w:lang w:val="en-US"/>
        </w:rPr>
      </w:pPr>
    </w:p>
    <w:p w14:paraId="1F522A4A" w14:textId="77777777" w:rsidR="00FE6884" w:rsidRDefault="00387863" w:rsidP="003E7F10">
      <w:pPr>
        <w:pStyle w:val="Heading3"/>
        <w:spacing w:line="480" w:lineRule="auto"/>
        <w:rPr>
          <w:lang w:val="en-GB"/>
        </w:rPr>
      </w:pPr>
      <w:r>
        <w:rPr>
          <w:lang w:val="en-GB"/>
        </w:rPr>
        <w:t>LC-MS</w:t>
      </w:r>
    </w:p>
    <w:p w14:paraId="2E2D1F04" w14:textId="77777777" w:rsidR="00F06724" w:rsidRDefault="00F06724" w:rsidP="003E7F10">
      <w:pPr>
        <w:pStyle w:val="Heading4"/>
        <w:spacing w:line="480" w:lineRule="auto"/>
        <w:rPr>
          <w:lang w:val="en-GB"/>
        </w:rPr>
      </w:pPr>
      <w:r>
        <w:rPr>
          <w:lang w:val="en-GB"/>
        </w:rPr>
        <w:t>Extraction for LC-MS</w:t>
      </w:r>
    </w:p>
    <w:p w14:paraId="140BB6E5" w14:textId="77777777" w:rsidR="00F06724" w:rsidRDefault="00F06724" w:rsidP="003E7F10">
      <w:pPr>
        <w:spacing w:line="480" w:lineRule="auto"/>
        <w:rPr>
          <w:color w:val="BF8F00" w:themeColor="accent4" w:themeShade="BF"/>
          <w:sz w:val="23"/>
          <w:szCs w:val="23"/>
          <w:lang w:val="en-US"/>
        </w:rPr>
      </w:pPr>
      <w:commentRangeStart w:id="242"/>
      <w:r w:rsidRPr="00F06724">
        <w:rPr>
          <w:color w:val="BF8F00" w:themeColor="accent4" w:themeShade="BF"/>
          <w:sz w:val="23"/>
          <w:szCs w:val="23"/>
          <w:lang w:val="en-US"/>
        </w:rPr>
        <w:t xml:space="preserve">Samples of adult </w:t>
      </w:r>
      <w:r w:rsidRPr="00F06724">
        <w:rPr>
          <w:i/>
          <w:iCs/>
          <w:color w:val="BF8F00" w:themeColor="accent4" w:themeShade="BF"/>
          <w:sz w:val="23"/>
          <w:szCs w:val="23"/>
          <w:lang w:val="en-US"/>
        </w:rPr>
        <w:t xml:space="preserve">S. </w:t>
      </w:r>
      <w:proofErr w:type="spellStart"/>
      <w:r w:rsidRPr="00F06724">
        <w:rPr>
          <w:i/>
          <w:iCs/>
          <w:color w:val="BF8F00" w:themeColor="accent4" w:themeShade="BF"/>
          <w:sz w:val="23"/>
          <w:szCs w:val="23"/>
          <w:lang w:val="en-US"/>
        </w:rPr>
        <w:t>dumicola</w:t>
      </w:r>
      <w:proofErr w:type="spellEnd"/>
      <w:r w:rsidRPr="00F06724">
        <w:rPr>
          <w:i/>
          <w:iCs/>
          <w:color w:val="BF8F00" w:themeColor="accent4" w:themeShade="BF"/>
          <w:sz w:val="23"/>
          <w:szCs w:val="23"/>
          <w:lang w:val="en-US"/>
        </w:rPr>
        <w:t xml:space="preserve"> </w:t>
      </w:r>
      <w:r w:rsidRPr="00F06724">
        <w:rPr>
          <w:color w:val="BF8F00" w:themeColor="accent4" w:themeShade="BF"/>
          <w:sz w:val="23"/>
          <w:szCs w:val="23"/>
          <w:lang w:val="en-US"/>
        </w:rPr>
        <w:t xml:space="preserve">females, grouped after nest and population, were sequentially extracted with cold methanol (80%) and afterward cold HPLC-grade water in </w:t>
      </w:r>
      <w:proofErr w:type="spellStart"/>
      <w:r w:rsidRPr="00F06724">
        <w:rPr>
          <w:color w:val="BF8F00" w:themeColor="accent4" w:themeShade="BF"/>
          <w:sz w:val="23"/>
          <w:szCs w:val="23"/>
          <w:lang w:val="en-US"/>
        </w:rPr>
        <w:t>TeenPrep</w:t>
      </w:r>
      <w:proofErr w:type="spellEnd"/>
      <w:r w:rsidRPr="00F06724">
        <w:rPr>
          <w:color w:val="BF8F00" w:themeColor="accent4" w:themeShade="BF"/>
          <w:sz w:val="23"/>
          <w:szCs w:val="23"/>
          <w:lang w:val="en-US"/>
        </w:rPr>
        <w:t xml:space="preserve">™ Lysing Matrix E (15 mL tubes) using a FastPrep-24™ 5G Homogenizer (MP Biomedicals, USA). The resulting extraction fractions were mixed and diluted to 8% methanol with HPLC-grade water to enable flash freezing in liquid nitrogen and lyophilization. The frozen extracts were lyophilized on </w:t>
      </w:r>
      <w:proofErr w:type="spellStart"/>
      <w:r w:rsidRPr="00F06724">
        <w:rPr>
          <w:color w:val="BF8F00" w:themeColor="accent4" w:themeShade="BF"/>
          <w:sz w:val="23"/>
          <w:szCs w:val="23"/>
          <w:lang w:val="en-US"/>
        </w:rPr>
        <w:t>MicroModulyo</w:t>
      </w:r>
      <w:proofErr w:type="spellEnd"/>
      <w:r w:rsidRPr="00F06724">
        <w:rPr>
          <w:color w:val="BF8F00" w:themeColor="accent4" w:themeShade="BF"/>
          <w:sz w:val="23"/>
          <w:szCs w:val="23"/>
          <w:lang w:val="en-US"/>
        </w:rPr>
        <w:t xml:space="preserve"> Freeze Dryer (</w:t>
      </w:r>
      <w:proofErr w:type="spellStart"/>
      <w:r w:rsidRPr="00F06724">
        <w:rPr>
          <w:color w:val="BF8F00" w:themeColor="accent4" w:themeShade="BF"/>
          <w:sz w:val="23"/>
          <w:szCs w:val="23"/>
          <w:lang w:val="en-US"/>
        </w:rPr>
        <w:t>ThermoFisher</w:t>
      </w:r>
      <w:proofErr w:type="spellEnd"/>
      <w:r w:rsidRPr="00F06724">
        <w:rPr>
          <w:color w:val="BF8F00" w:themeColor="accent4" w:themeShade="BF"/>
          <w:sz w:val="23"/>
          <w:szCs w:val="23"/>
          <w:lang w:val="en-US"/>
        </w:rPr>
        <w:t xml:space="preserve"> Scientific</w:t>
      </w:r>
      <w:commentRangeEnd w:id="242"/>
      <w:r w:rsidR="00067733">
        <w:rPr>
          <w:rStyle w:val="CommentReference"/>
        </w:rPr>
        <w:commentReference w:id="242"/>
      </w:r>
      <w:r w:rsidRPr="00F06724">
        <w:rPr>
          <w:color w:val="BF8F00" w:themeColor="accent4" w:themeShade="BF"/>
          <w:sz w:val="23"/>
          <w:szCs w:val="23"/>
          <w:lang w:val="en-US"/>
        </w:rPr>
        <w:t>, USA) coupled to a Chemistry-HYBRID RC 6 vacuum pump (</w:t>
      </w:r>
      <w:proofErr w:type="spellStart"/>
      <w:r w:rsidRPr="00F06724">
        <w:rPr>
          <w:color w:val="BF8F00" w:themeColor="accent4" w:themeShade="BF"/>
          <w:sz w:val="23"/>
          <w:szCs w:val="23"/>
          <w:lang w:val="en-US"/>
        </w:rPr>
        <w:t>Vacuubrand</w:t>
      </w:r>
      <w:proofErr w:type="spellEnd"/>
      <w:r w:rsidRPr="00F06724">
        <w:rPr>
          <w:color w:val="BF8F00" w:themeColor="accent4" w:themeShade="BF"/>
          <w:sz w:val="23"/>
          <w:szCs w:val="23"/>
          <w:lang w:val="en-US"/>
        </w:rPr>
        <w:t xml:space="preserve"> GmbH, Germany) till dry and stored at -80°C until further processing. Metabolite profiles of extracts were obtained with GC-MS and UHPLC-MS as described below. All analysis was conducted on all 10 samples in technical triplicates.</w:t>
      </w:r>
    </w:p>
    <w:p w14:paraId="20742BE3" w14:textId="77777777" w:rsidR="00F06724" w:rsidRPr="00067733" w:rsidRDefault="00F06724" w:rsidP="003E7F10">
      <w:pPr>
        <w:pStyle w:val="Default"/>
        <w:spacing w:line="480" w:lineRule="auto"/>
        <w:rPr>
          <w:color w:val="BF8F00" w:themeColor="accent4" w:themeShade="BF"/>
          <w:sz w:val="23"/>
          <w:szCs w:val="23"/>
        </w:rPr>
      </w:pPr>
      <w:r w:rsidRPr="00067733">
        <w:rPr>
          <w:b/>
          <w:bCs/>
          <w:color w:val="BF8F00" w:themeColor="accent4" w:themeShade="BF"/>
          <w:sz w:val="23"/>
          <w:szCs w:val="23"/>
        </w:rPr>
        <w:t xml:space="preserve">Gas Chromatography coupled to Mass Spectrometry (GC-MS) analysis </w:t>
      </w:r>
    </w:p>
    <w:p w14:paraId="23C45BE3" w14:textId="77777777" w:rsidR="00F06724" w:rsidRPr="00067733" w:rsidRDefault="00F06724" w:rsidP="003E7F10">
      <w:pPr>
        <w:spacing w:line="480" w:lineRule="auto"/>
        <w:rPr>
          <w:color w:val="BF8F00" w:themeColor="accent4" w:themeShade="BF"/>
          <w:sz w:val="23"/>
          <w:szCs w:val="23"/>
          <w:lang w:val="en-US"/>
        </w:rPr>
      </w:pPr>
      <w:r w:rsidRPr="00067733">
        <w:rPr>
          <w:color w:val="BF8F00" w:themeColor="accent4" w:themeShade="BF"/>
          <w:sz w:val="23"/>
          <w:szCs w:val="23"/>
          <w:lang w:val="en-US"/>
        </w:rPr>
        <w:t xml:space="preserve">GC-MS analysis was done on an Agilent 7890B gas chromatograph (Agilent, USA) coupled to a mass selective detector (Agilent 5977B Inert Plus Turbo MSD). Prior to injection, ̴ 1 mg extract was derivatized with 40 </w:t>
      </w:r>
      <w:r w:rsidRPr="00067733">
        <w:rPr>
          <w:color w:val="BF8F00" w:themeColor="accent4" w:themeShade="BF"/>
          <w:sz w:val="23"/>
          <w:szCs w:val="23"/>
        </w:rPr>
        <w:t>μ</w:t>
      </w:r>
      <w:r w:rsidRPr="00067733">
        <w:rPr>
          <w:color w:val="BF8F00" w:themeColor="accent4" w:themeShade="BF"/>
          <w:sz w:val="23"/>
          <w:szCs w:val="23"/>
          <w:lang w:val="en-US"/>
        </w:rPr>
        <w:t xml:space="preserve">l </w:t>
      </w:r>
      <w:proofErr w:type="spellStart"/>
      <w:r w:rsidRPr="00067733">
        <w:rPr>
          <w:color w:val="BF8F00" w:themeColor="accent4" w:themeShade="BF"/>
          <w:sz w:val="23"/>
          <w:szCs w:val="23"/>
          <w:lang w:val="en-US"/>
        </w:rPr>
        <w:t>MeOX</w:t>
      </w:r>
      <w:proofErr w:type="spellEnd"/>
      <w:r w:rsidRPr="00067733">
        <w:rPr>
          <w:color w:val="BF8F00" w:themeColor="accent4" w:themeShade="BF"/>
          <w:sz w:val="23"/>
          <w:szCs w:val="23"/>
          <w:lang w:val="en-US"/>
        </w:rPr>
        <w:t xml:space="preserve"> (</w:t>
      </w:r>
      <w:proofErr w:type="spellStart"/>
      <w:r w:rsidRPr="00067733">
        <w:rPr>
          <w:color w:val="BF8F00" w:themeColor="accent4" w:themeShade="BF"/>
          <w:sz w:val="23"/>
          <w:szCs w:val="23"/>
          <w:lang w:val="en-US"/>
        </w:rPr>
        <w:t>Methoxyaminhydrochlorid</w:t>
      </w:r>
      <w:proofErr w:type="spellEnd"/>
      <w:r w:rsidRPr="00067733">
        <w:rPr>
          <w:color w:val="BF8F00" w:themeColor="accent4" w:themeShade="BF"/>
          <w:sz w:val="23"/>
          <w:szCs w:val="23"/>
          <w:lang w:val="en-US"/>
        </w:rPr>
        <w:t xml:space="preserve">) at 37°C for 90 min and 80 </w:t>
      </w:r>
      <w:r w:rsidRPr="00067733">
        <w:rPr>
          <w:color w:val="BF8F00" w:themeColor="accent4" w:themeShade="BF"/>
          <w:sz w:val="23"/>
          <w:szCs w:val="23"/>
        </w:rPr>
        <w:t>μ</w:t>
      </w:r>
      <w:r w:rsidRPr="00067733">
        <w:rPr>
          <w:color w:val="BF8F00" w:themeColor="accent4" w:themeShade="BF"/>
          <w:sz w:val="23"/>
          <w:szCs w:val="23"/>
          <w:lang w:val="en-US"/>
        </w:rPr>
        <w:t>l MSTFA (N-Methyl-N-</w:t>
      </w:r>
      <w:proofErr w:type="spellStart"/>
      <w:r w:rsidRPr="00067733">
        <w:rPr>
          <w:color w:val="BF8F00" w:themeColor="accent4" w:themeShade="BF"/>
          <w:sz w:val="23"/>
          <w:szCs w:val="23"/>
          <w:lang w:val="en-US"/>
        </w:rPr>
        <w:t>trimethylsilyltrifluoracetamid</w:t>
      </w:r>
      <w:proofErr w:type="spellEnd"/>
      <w:r w:rsidRPr="00067733">
        <w:rPr>
          <w:color w:val="BF8F00" w:themeColor="accent4" w:themeShade="BF"/>
          <w:sz w:val="23"/>
          <w:szCs w:val="23"/>
          <w:lang w:val="en-US"/>
        </w:rPr>
        <w:t xml:space="preserve">) at 37°C for 30 min in accordance with </w:t>
      </w:r>
      <w:proofErr w:type="spellStart"/>
      <w:r w:rsidRPr="00067733">
        <w:rPr>
          <w:color w:val="BF8F00" w:themeColor="accent4" w:themeShade="BF"/>
          <w:sz w:val="23"/>
          <w:szCs w:val="23"/>
          <w:lang w:val="en-US"/>
        </w:rPr>
        <w:t>Liebeke</w:t>
      </w:r>
      <w:proofErr w:type="spellEnd"/>
      <w:r w:rsidRPr="00067733">
        <w:rPr>
          <w:color w:val="BF8F00" w:themeColor="accent4" w:themeShade="BF"/>
          <w:sz w:val="23"/>
          <w:szCs w:val="23"/>
          <w:lang w:val="en-US"/>
        </w:rPr>
        <w:t xml:space="preserve"> et al. 2008. Samples were injected with an Agilent SSL-injector (Split 25:1 at 230°C, 2.0 </w:t>
      </w:r>
      <w:r w:rsidRPr="00067733">
        <w:rPr>
          <w:color w:val="BF8F00" w:themeColor="accent4" w:themeShade="BF"/>
          <w:sz w:val="23"/>
          <w:szCs w:val="23"/>
        </w:rPr>
        <w:t>μ</w:t>
      </w:r>
      <w:r w:rsidRPr="00067733">
        <w:rPr>
          <w:color w:val="BF8F00" w:themeColor="accent4" w:themeShade="BF"/>
          <w:sz w:val="23"/>
          <w:szCs w:val="23"/>
          <w:lang w:val="en-US"/>
        </w:rPr>
        <w:t xml:space="preserve">L; carrier gas: Helium 1,0 mL/min (60 kPa) at 110°C; pressure rise: 6 kPa/min). Chromatography was performed using a 30-m HP-5ms column (J&amp;W Scientific, USA) with 0.25 mm i.d. and 0.25 </w:t>
      </w:r>
      <w:r w:rsidRPr="00067733">
        <w:rPr>
          <w:color w:val="BF8F00" w:themeColor="accent4" w:themeShade="BF"/>
          <w:sz w:val="23"/>
          <w:szCs w:val="23"/>
        </w:rPr>
        <w:t>μ</w:t>
      </w:r>
      <w:r w:rsidRPr="00067733">
        <w:rPr>
          <w:color w:val="BF8F00" w:themeColor="accent4" w:themeShade="BF"/>
          <w:sz w:val="23"/>
          <w:szCs w:val="23"/>
          <w:lang w:val="en-US"/>
        </w:rPr>
        <w:t xml:space="preserve">m </w:t>
      </w:r>
      <w:r w:rsidRPr="00067733">
        <w:rPr>
          <w:color w:val="BF8F00" w:themeColor="accent4" w:themeShade="BF"/>
          <w:sz w:val="23"/>
          <w:szCs w:val="23"/>
          <w:lang w:val="en-US"/>
        </w:rPr>
        <w:lastRenderedPageBreak/>
        <w:t xml:space="preserve">film thickness. The oven program started with 1 min at 70°C, the oven temperature was increased at 1,5°C/min to 76°C; 5°C/min to 220°C; 20°C/min to 325°C with an 8 min hold. The MS was operated in electron impact mode with an ionization energy of 70 eV. Full scan mass spectra were acquired from 50-500 m/z at a rate of 2.74 scans/s and with a 6.00-min solvent delay. The detected compounds were identified by processing the raw GC-MS data with </w:t>
      </w:r>
      <w:proofErr w:type="spellStart"/>
      <w:r w:rsidRPr="00067733">
        <w:rPr>
          <w:color w:val="BF8F00" w:themeColor="accent4" w:themeShade="BF"/>
          <w:sz w:val="23"/>
          <w:szCs w:val="23"/>
          <w:lang w:val="en-US"/>
        </w:rPr>
        <w:t>MassHunter</w:t>
      </w:r>
      <w:proofErr w:type="spellEnd"/>
      <w:r w:rsidRPr="00067733">
        <w:rPr>
          <w:color w:val="BF8F00" w:themeColor="accent4" w:themeShade="BF"/>
          <w:sz w:val="23"/>
          <w:szCs w:val="23"/>
          <w:lang w:val="en-US"/>
        </w:rPr>
        <w:t xml:space="preserve"> version B 8.00 software (Agilent, USA) and comparing retention times and mass spectra of detected metabolites with those of standard compounds, which were measured for an in-house database. Unknown peaks were analyzed with </w:t>
      </w:r>
      <w:proofErr w:type="spellStart"/>
      <w:r w:rsidRPr="00067733">
        <w:rPr>
          <w:color w:val="BF8F00" w:themeColor="accent4" w:themeShade="BF"/>
          <w:sz w:val="23"/>
          <w:szCs w:val="23"/>
          <w:lang w:val="en-US"/>
        </w:rPr>
        <w:t>Fiehn</w:t>
      </w:r>
      <w:proofErr w:type="spellEnd"/>
      <w:r w:rsidRPr="00067733">
        <w:rPr>
          <w:color w:val="BF8F00" w:themeColor="accent4" w:themeShade="BF"/>
          <w:sz w:val="23"/>
          <w:szCs w:val="23"/>
          <w:lang w:val="en-US"/>
        </w:rPr>
        <w:t xml:space="preserve"> library (Kind et al. 2009) and NIST 2017 mass spectral database 2.0 d (National Institute of Standards and Technology, USA) and were listed with the database score.</w:t>
      </w:r>
    </w:p>
    <w:p w14:paraId="3F05E4B0" w14:textId="77777777" w:rsidR="00F06724" w:rsidRPr="00067733" w:rsidRDefault="00F06724" w:rsidP="003E7F10">
      <w:pPr>
        <w:pStyle w:val="Default"/>
        <w:spacing w:line="480" w:lineRule="auto"/>
        <w:rPr>
          <w:color w:val="BF8F00" w:themeColor="accent4" w:themeShade="BF"/>
          <w:sz w:val="23"/>
          <w:szCs w:val="23"/>
        </w:rPr>
      </w:pPr>
      <w:r w:rsidRPr="00067733">
        <w:rPr>
          <w:b/>
          <w:bCs/>
          <w:color w:val="BF8F00" w:themeColor="accent4" w:themeShade="BF"/>
          <w:sz w:val="23"/>
          <w:szCs w:val="23"/>
        </w:rPr>
        <w:t xml:space="preserve">Ultra-High-Performance Liquid Chromatography coupled to Quadrupole Time-of-Flight Mass Spectroscopy (UHPLC-MS) analysis </w:t>
      </w:r>
    </w:p>
    <w:p w14:paraId="602309E1" w14:textId="77777777" w:rsidR="00F06724" w:rsidRPr="00067733" w:rsidRDefault="00F06724" w:rsidP="003E7F10">
      <w:pPr>
        <w:pStyle w:val="Default"/>
        <w:spacing w:line="480" w:lineRule="auto"/>
        <w:rPr>
          <w:color w:val="BF8F00" w:themeColor="accent4" w:themeShade="BF"/>
          <w:sz w:val="23"/>
          <w:szCs w:val="23"/>
        </w:rPr>
      </w:pPr>
      <w:r w:rsidRPr="00067733">
        <w:rPr>
          <w:color w:val="BF8F00" w:themeColor="accent4" w:themeShade="BF"/>
          <w:sz w:val="23"/>
          <w:szCs w:val="23"/>
        </w:rPr>
        <w:t xml:space="preserve">UHPLC−MS analysis was obtained with </w:t>
      </w:r>
      <w:proofErr w:type="spellStart"/>
      <w:r w:rsidRPr="00067733">
        <w:rPr>
          <w:color w:val="BF8F00" w:themeColor="accent4" w:themeShade="BF"/>
          <w:sz w:val="23"/>
          <w:szCs w:val="23"/>
        </w:rPr>
        <w:t>Acquity</w:t>
      </w:r>
      <w:proofErr w:type="spellEnd"/>
      <w:r w:rsidRPr="00067733">
        <w:rPr>
          <w:color w:val="BF8F00" w:themeColor="accent4" w:themeShade="BF"/>
          <w:sz w:val="23"/>
          <w:szCs w:val="23"/>
        </w:rPr>
        <w:t xml:space="preserve"> UPLC I-Class system (Waters Corporation, USA) coupled to a Q-TOF </w:t>
      </w:r>
      <w:proofErr w:type="spellStart"/>
      <w:r w:rsidRPr="00067733">
        <w:rPr>
          <w:color w:val="BF8F00" w:themeColor="accent4" w:themeShade="BF"/>
          <w:sz w:val="23"/>
          <w:szCs w:val="23"/>
        </w:rPr>
        <w:t>maXis</w:t>
      </w:r>
      <w:proofErr w:type="spellEnd"/>
      <w:r w:rsidRPr="00067733">
        <w:rPr>
          <w:color w:val="BF8F00" w:themeColor="accent4" w:themeShade="BF"/>
          <w:sz w:val="23"/>
          <w:szCs w:val="23"/>
        </w:rPr>
        <w:t xml:space="preserve"> Impact mass spectrometer (Bruker </w:t>
      </w:r>
      <w:proofErr w:type="spellStart"/>
      <w:r w:rsidRPr="00067733">
        <w:rPr>
          <w:color w:val="BF8F00" w:themeColor="accent4" w:themeShade="BF"/>
          <w:sz w:val="23"/>
          <w:szCs w:val="23"/>
        </w:rPr>
        <w:t>Daltonics</w:t>
      </w:r>
      <w:proofErr w:type="spellEnd"/>
      <w:r w:rsidRPr="00067733">
        <w:rPr>
          <w:color w:val="BF8F00" w:themeColor="accent4" w:themeShade="BF"/>
          <w:sz w:val="23"/>
          <w:szCs w:val="23"/>
        </w:rPr>
        <w:t xml:space="preserve"> GmbH, Germany) operated in positive (ESI+) or negative (ESI-) ionization mode. Before injection, extracts (1mg/mL) were resuspended in 0.1% formic acid in water and quality control (QC) samples were prepared by pooling equal volumes of each sample. Samples were injected with an autosampler, 2 </w:t>
      </w:r>
      <w:proofErr w:type="spellStart"/>
      <w:r w:rsidRPr="00067733">
        <w:rPr>
          <w:color w:val="BF8F00" w:themeColor="accent4" w:themeShade="BF"/>
          <w:sz w:val="23"/>
          <w:szCs w:val="23"/>
        </w:rPr>
        <w:t>μL</w:t>
      </w:r>
      <w:proofErr w:type="spellEnd"/>
      <w:r w:rsidRPr="00067733">
        <w:rPr>
          <w:color w:val="BF8F00" w:themeColor="accent4" w:themeShade="BF"/>
          <w:sz w:val="23"/>
          <w:szCs w:val="23"/>
        </w:rPr>
        <w:t xml:space="preserve"> was injected in ESI+ mode and 10 </w:t>
      </w:r>
      <w:proofErr w:type="spellStart"/>
      <w:r w:rsidRPr="00067733">
        <w:rPr>
          <w:color w:val="BF8F00" w:themeColor="accent4" w:themeShade="BF"/>
          <w:sz w:val="23"/>
          <w:szCs w:val="23"/>
        </w:rPr>
        <w:t>μL</w:t>
      </w:r>
      <w:proofErr w:type="spellEnd"/>
      <w:r w:rsidRPr="00067733">
        <w:rPr>
          <w:color w:val="BF8F00" w:themeColor="accent4" w:themeShade="BF"/>
          <w:sz w:val="23"/>
          <w:szCs w:val="23"/>
        </w:rPr>
        <w:t xml:space="preserve"> in ESI- mode, and the sample temperature was 6°C. Liquid chromatographic (LC) separation was performed on an </w:t>
      </w:r>
      <w:proofErr w:type="spellStart"/>
      <w:r w:rsidRPr="00067733">
        <w:rPr>
          <w:color w:val="BF8F00" w:themeColor="accent4" w:themeShade="BF"/>
          <w:sz w:val="23"/>
          <w:szCs w:val="23"/>
        </w:rPr>
        <w:t>Acquity</w:t>
      </w:r>
      <w:proofErr w:type="spellEnd"/>
      <w:r w:rsidRPr="00067733">
        <w:rPr>
          <w:color w:val="BF8F00" w:themeColor="accent4" w:themeShade="BF"/>
          <w:sz w:val="23"/>
          <w:szCs w:val="23"/>
        </w:rPr>
        <w:t xml:space="preserve"> UPLC HSS T3 Column (2.1 mm X 100 mm, 1.8 </w:t>
      </w:r>
      <w:proofErr w:type="spellStart"/>
      <w:r w:rsidRPr="00067733">
        <w:rPr>
          <w:color w:val="BF8F00" w:themeColor="accent4" w:themeShade="BF"/>
          <w:sz w:val="23"/>
          <w:szCs w:val="23"/>
        </w:rPr>
        <w:t>μm</w:t>
      </w:r>
      <w:proofErr w:type="spellEnd"/>
      <w:r w:rsidRPr="00067733">
        <w:rPr>
          <w:color w:val="BF8F00" w:themeColor="accent4" w:themeShade="BF"/>
          <w:sz w:val="23"/>
          <w:szCs w:val="23"/>
        </w:rPr>
        <w:t xml:space="preserve">) (Waters Corporation). The column temperature was 50 °C. Mobile phase A consisted of 0.1% formic acid in Milli-Q water, and mobile phase B consisted of 0.1% formic acid in 50:50 acetonitrile/methanol (LCMS </w:t>
      </w:r>
      <w:proofErr w:type="spellStart"/>
      <w:r w:rsidRPr="00067733">
        <w:rPr>
          <w:color w:val="BF8F00" w:themeColor="accent4" w:themeShade="BF"/>
          <w:sz w:val="23"/>
          <w:szCs w:val="23"/>
        </w:rPr>
        <w:t>Hypergrade</w:t>
      </w:r>
      <w:proofErr w:type="spellEnd"/>
      <w:r w:rsidRPr="00067733">
        <w:rPr>
          <w:color w:val="BF8F00" w:themeColor="accent4" w:themeShade="BF"/>
          <w:sz w:val="23"/>
          <w:szCs w:val="23"/>
        </w:rPr>
        <w:t xml:space="preserve">, Sigma-Aldrich). The mobile phase started at 100% A for 2 min, linear increase from 0% to 40% B at 2 to 6 min, from 40% to 60% B at 6 to 6.5 min, from 60% to 88% B at 6.5 to 11 min, from 88 to 100% B at 11 to 11.5 min, </w:t>
      </w:r>
      <w:r w:rsidRPr="00067733">
        <w:rPr>
          <w:color w:val="BF8F00" w:themeColor="accent4" w:themeShade="BF"/>
          <w:sz w:val="23"/>
          <w:szCs w:val="23"/>
        </w:rPr>
        <w:lastRenderedPageBreak/>
        <w:t xml:space="preserve">100% B at 11.5 to 17 min. This was followed by a linear decrease from 100% to 0% B at 17 to 18.1 min and afterward 100% A for column equilibration at 18.1 to 21.0 min. The MS was operated with a mass range of m/z 50−1000, a sampling rate of 4 Hz, and the capillary voltage was 4000 V (ESI+) and 2500 V (ESI-). The nebulizing gas pressure was 4 bars, drying gas flow was 11 L/min and temperature was 220 °C. Instrument calibration was done with sodium </w:t>
      </w:r>
      <w:proofErr w:type="spellStart"/>
      <w:r w:rsidRPr="00067733">
        <w:rPr>
          <w:color w:val="BF8F00" w:themeColor="accent4" w:themeShade="BF"/>
          <w:sz w:val="23"/>
          <w:szCs w:val="23"/>
        </w:rPr>
        <w:t>formate</w:t>
      </w:r>
      <w:proofErr w:type="spellEnd"/>
      <w:r w:rsidRPr="00067733">
        <w:rPr>
          <w:color w:val="BF8F00" w:themeColor="accent4" w:themeShade="BF"/>
          <w:sz w:val="23"/>
          <w:szCs w:val="23"/>
        </w:rPr>
        <w:t xml:space="preserve"> for both ESI+ mode and ESI- mode and repeated for the first 20 sec (30 scans) of each analysis. In addition, all samples were auto-calibrated in </w:t>
      </w:r>
      <w:proofErr w:type="spellStart"/>
      <w:r w:rsidRPr="00067733">
        <w:rPr>
          <w:color w:val="BF8F00" w:themeColor="accent4" w:themeShade="BF"/>
          <w:sz w:val="23"/>
          <w:szCs w:val="23"/>
        </w:rPr>
        <w:t>DataAnalysis</w:t>
      </w:r>
      <w:proofErr w:type="spellEnd"/>
      <w:r w:rsidRPr="00067733">
        <w:rPr>
          <w:color w:val="BF8F00" w:themeColor="accent4" w:themeShade="BF"/>
          <w:sz w:val="23"/>
          <w:szCs w:val="23"/>
        </w:rPr>
        <w:t xml:space="preserve"> (Bruker </w:t>
      </w:r>
      <w:proofErr w:type="spellStart"/>
      <w:r w:rsidRPr="00067733">
        <w:rPr>
          <w:color w:val="BF8F00" w:themeColor="accent4" w:themeShade="BF"/>
          <w:sz w:val="23"/>
          <w:szCs w:val="23"/>
        </w:rPr>
        <w:t>Daltonics</w:t>
      </w:r>
      <w:proofErr w:type="spellEnd"/>
      <w:r w:rsidRPr="00067733">
        <w:rPr>
          <w:color w:val="BF8F00" w:themeColor="accent4" w:themeShade="BF"/>
          <w:sz w:val="23"/>
          <w:szCs w:val="23"/>
        </w:rPr>
        <w:t xml:space="preserve">, Germany), before peak identification, to improve mass accuracy further. To validate the performance of the instrument control samples, with 15 known metabolites, were analyzed at the beginning and end of each UHPLC-MS run, and a quality control (QC) sample (a pool of all samples) was injected in the beginning and following every approximately five samples. </w:t>
      </w:r>
    </w:p>
    <w:p w14:paraId="3B3EE3B1" w14:textId="77777777" w:rsidR="00F06724" w:rsidRPr="00067733" w:rsidRDefault="00F06724" w:rsidP="003E7F10">
      <w:pPr>
        <w:spacing w:line="480" w:lineRule="auto"/>
        <w:rPr>
          <w:color w:val="BF8F00" w:themeColor="accent4" w:themeShade="BF"/>
          <w:lang w:val="en-US"/>
        </w:rPr>
      </w:pPr>
      <w:r w:rsidRPr="00067733">
        <w:rPr>
          <w:color w:val="BF8F00" w:themeColor="accent4" w:themeShade="BF"/>
          <w:sz w:val="23"/>
          <w:szCs w:val="23"/>
          <w:lang w:val="en-US"/>
        </w:rPr>
        <w:t xml:space="preserve">Data were examined in </w:t>
      </w:r>
      <w:proofErr w:type="spellStart"/>
      <w:r w:rsidRPr="00067733">
        <w:rPr>
          <w:color w:val="BF8F00" w:themeColor="accent4" w:themeShade="BF"/>
          <w:sz w:val="23"/>
          <w:szCs w:val="23"/>
          <w:lang w:val="en-US"/>
        </w:rPr>
        <w:t>DataAnalysis</w:t>
      </w:r>
      <w:proofErr w:type="spellEnd"/>
      <w:r w:rsidRPr="00067733">
        <w:rPr>
          <w:color w:val="BF8F00" w:themeColor="accent4" w:themeShade="BF"/>
          <w:sz w:val="23"/>
          <w:szCs w:val="23"/>
          <w:lang w:val="en-US"/>
        </w:rPr>
        <w:t xml:space="preserve"> (Bruker </w:t>
      </w:r>
      <w:proofErr w:type="spellStart"/>
      <w:r w:rsidRPr="00067733">
        <w:rPr>
          <w:color w:val="BF8F00" w:themeColor="accent4" w:themeShade="BF"/>
          <w:sz w:val="23"/>
          <w:szCs w:val="23"/>
          <w:lang w:val="en-US"/>
        </w:rPr>
        <w:t>Daltonics</w:t>
      </w:r>
      <w:proofErr w:type="spellEnd"/>
      <w:r w:rsidRPr="00067733">
        <w:rPr>
          <w:color w:val="BF8F00" w:themeColor="accent4" w:themeShade="BF"/>
          <w:sz w:val="23"/>
          <w:szCs w:val="23"/>
          <w:lang w:val="en-US"/>
        </w:rPr>
        <w:t xml:space="preserve">, Germany) and converted to the file </w:t>
      </w:r>
      <w:proofErr w:type="spellStart"/>
      <w:r w:rsidRPr="00067733">
        <w:rPr>
          <w:color w:val="BF8F00" w:themeColor="accent4" w:themeShade="BF"/>
          <w:sz w:val="23"/>
          <w:szCs w:val="23"/>
          <w:lang w:val="en-US"/>
        </w:rPr>
        <w:t>mzML</w:t>
      </w:r>
      <w:proofErr w:type="spellEnd"/>
      <w:r w:rsidRPr="00067733">
        <w:rPr>
          <w:color w:val="BF8F00" w:themeColor="accent4" w:themeShade="BF"/>
          <w:sz w:val="23"/>
          <w:szCs w:val="23"/>
          <w:lang w:val="en-US"/>
        </w:rPr>
        <w:t xml:space="preserve"> format by </w:t>
      </w:r>
      <w:proofErr w:type="spellStart"/>
      <w:r w:rsidRPr="00067733">
        <w:rPr>
          <w:color w:val="BF8F00" w:themeColor="accent4" w:themeShade="BF"/>
          <w:sz w:val="23"/>
          <w:szCs w:val="23"/>
          <w:lang w:val="en-US"/>
        </w:rPr>
        <w:t>CompassXport</w:t>
      </w:r>
      <w:proofErr w:type="spellEnd"/>
      <w:r w:rsidRPr="00067733">
        <w:rPr>
          <w:color w:val="BF8F00" w:themeColor="accent4" w:themeShade="BF"/>
          <w:sz w:val="23"/>
          <w:szCs w:val="23"/>
          <w:lang w:val="en-US"/>
        </w:rPr>
        <w:t xml:space="preserve"> (Bruker </w:t>
      </w:r>
      <w:proofErr w:type="spellStart"/>
      <w:r w:rsidRPr="00067733">
        <w:rPr>
          <w:color w:val="BF8F00" w:themeColor="accent4" w:themeShade="BF"/>
          <w:sz w:val="23"/>
          <w:szCs w:val="23"/>
          <w:lang w:val="en-US"/>
        </w:rPr>
        <w:t>Daltonics</w:t>
      </w:r>
      <w:proofErr w:type="spellEnd"/>
      <w:r w:rsidRPr="00067733">
        <w:rPr>
          <w:color w:val="BF8F00" w:themeColor="accent4" w:themeShade="BF"/>
          <w:sz w:val="23"/>
          <w:szCs w:val="23"/>
          <w:lang w:val="en-US"/>
        </w:rPr>
        <w:t xml:space="preserve">, Germany). Features, described by an m/z value, a retention time, and an area under the peak curve, were extracted with XCMS (Smith et al. 2006) using R project, version 3.2.0 (http://www.R-project.org). Removal of calibration scans (30 scans) was performed prior to peak detection. CAMERA was used for grouping features and annotations of isotopes and adducts (Kuhl et al. 2012). Peak detection was performed using the </w:t>
      </w:r>
      <w:proofErr w:type="spellStart"/>
      <w:r w:rsidRPr="00067733">
        <w:rPr>
          <w:color w:val="BF8F00" w:themeColor="accent4" w:themeShade="BF"/>
          <w:sz w:val="23"/>
          <w:szCs w:val="23"/>
          <w:lang w:val="en-US"/>
        </w:rPr>
        <w:t>CentWave</w:t>
      </w:r>
      <w:proofErr w:type="spellEnd"/>
      <w:r w:rsidRPr="00067733">
        <w:rPr>
          <w:color w:val="BF8F00" w:themeColor="accent4" w:themeShade="BF"/>
          <w:sz w:val="23"/>
          <w:szCs w:val="23"/>
          <w:lang w:val="en-US"/>
        </w:rPr>
        <w:t xml:space="preserve"> algorithm (</w:t>
      </w:r>
      <w:proofErr w:type="spellStart"/>
      <w:r w:rsidRPr="00067733">
        <w:rPr>
          <w:color w:val="BF8F00" w:themeColor="accent4" w:themeShade="BF"/>
          <w:sz w:val="23"/>
          <w:szCs w:val="23"/>
          <w:lang w:val="en-US"/>
        </w:rPr>
        <w:t>Tautenhahn</w:t>
      </w:r>
      <w:proofErr w:type="spellEnd"/>
      <w:r w:rsidRPr="00067733">
        <w:rPr>
          <w:color w:val="BF8F00" w:themeColor="accent4" w:themeShade="BF"/>
          <w:sz w:val="23"/>
          <w:szCs w:val="23"/>
          <w:lang w:val="en-US"/>
        </w:rPr>
        <w:t xml:space="preserve"> et al. 2008) with 12 ppm resolution and with a signal-to-noise threshold of six. Retention time correction was performed with the </w:t>
      </w:r>
      <w:proofErr w:type="spellStart"/>
      <w:r w:rsidRPr="00067733">
        <w:rPr>
          <w:color w:val="BF8F00" w:themeColor="accent4" w:themeShade="BF"/>
          <w:sz w:val="23"/>
          <w:szCs w:val="23"/>
          <w:lang w:val="en-US"/>
        </w:rPr>
        <w:t>Obiwarp</w:t>
      </w:r>
      <w:proofErr w:type="spellEnd"/>
      <w:r w:rsidRPr="00067733">
        <w:rPr>
          <w:color w:val="BF8F00" w:themeColor="accent4" w:themeShade="BF"/>
          <w:sz w:val="23"/>
          <w:szCs w:val="23"/>
          <w:lang w:val="en-US"/>
        </w:rPr>
        <w:t xml:space="preserve"> algorithm (Prince and Marcotte 2006). For identification, an in-house database, </w:t>
      </w:r>
      <w:proofErr w:type="spellStart"/>
      <w:r w:rsidRPr="00067733">
        <w:rPr>
          <w:color w:val="BF8F00" w:themeColor="accent4" w:themeShade="BF"/>
          <w:sz w:val="23"/>
          <w:szCs w:val="23"/>
          <w:lang w:val="en-US"/>
        </w:rPr>
        <w:t>Metlin</w:t>
      </w:r>
      <w:proofErr w:type="spellEnd"/>
      <w:r w:rsidRPr="00067733">
        <w:rPr>
          <w:color w:val="BF8F00" w:themeColor="accent4" w:themeShade="BF"/>
          <w:sz w:val="23"/>
          <w:szCs w:val="23"/>
          <w:lang w:val="en-US"/>
        </w:rPr>
        <w:t xml:space="preserve"> (www. metlin.scripps.edu), The Human Metabolome Database (www.hmdb.ca), and </w:t>
      </w:r>
      <w:proofErr w:type="spellStart"/>
      <w:r w:rsidRPr="00067733">
        <w:rPr>
          <w:color w:val="BF8F00" w:themeColor="accent4" w:themeShade="BF"/>
          <w:sz w:val="23"/>
          <w:szCs w:val="23"/>
          <w:lang w:val="en-US"/>
        </w:rPr>
        <w:t>Metfrag</w:t>
      </w:r>
      <w:proofErr w:type="spellEnd"/>
      <w:r w:rsidRPr="00067733">
        <w:rPr>
          <w:color w:val="BF8F00" w:themeColor="accent4" w:themeShade="BF"/>
          <w:sz w:val="23"/>
          <w:szCs w:val="23"/>
          <w:lang w:val="en-US"/>
        </w:rPr>
        <w:t xml:space="preserve"> (www.msbi.ipb-halle.de/MetFrag) were used. The identity of the metabolites was confirmed by comparison of </w:t>
      </w:r>
      <w:r w:rsidRPr="00067733">
        <w:rPr>
          <w:i/>
          <w:iCs/>
          <w:color w:val="BF8F00" w:themeColor="accent4" w:themeShade="BF"/>
          <w:sz w:val="23"/>
          <w:szCs w:val="23"/>
          <w:lang w:val="en-US"/>
        </w:rPr>
        <w:t xml:space="preserve">m/z </w:t>
      </w:r>
      <w:r w:rsidRPr="00067733">
        <w:rPr>
          <w:color w:val="BF8F00" w:themeColor="accent4" w:themeShade="BF"/>
          <w:sz w:val="23"/>
          <w:szCs w:val="23"/>
          <w:lang w:val="en-US"/>
        </w:rPr>
        <w:t>values, retention time, and fragments of available authentic standards with those obtained in the samples. The level of identification was designated according to the guidelines of the Metabolomics Standard Initiative (Sumner et al. 2007).</w:t>
      </w:r>
    </w:p>
    <w:p w14:paraId="76B1C6CD" w14:textId="77777777" w:rsidR="00F06724" w:rsidRPr="00F06724" w:rsidRDefault="00F06724" w:rsidP="003E7F10">
      <w:pPr>
        <w:spacing w:line="480" w:lineRule="auto"/>
        <w:rPr>
          <w:lang w:val="en-GB"/>
        </w:rPr>
      </w:pPr>
    </w:p>
    <w:p w14:paraId="1D24ADF2" w14:textId="77777777" w:rsidR="00F8325A" w:rsidRDefault="00F8325A" w:rsidP="003E7F10">
      <w:pPr>
        <w:pStyle w:val="Heading3"/>
        <w:spacing w:line="480" w:lineRule="auto"/>
        <w:rPr>
          <w:lang w:val="en-GB"/>
        </w:rPr>
      </w:pPr>
      <w:r w:rsidRPr="00755203">
        <w:rPr>
          <w:lang w:val="en-GB"/>
        </w:rPr>
        <w:t xml:space="preserve">Metabolite </w:t>
      </w:r>
      <w:r w:rsidR="00387863">
        <w:rPr>
          <w:lang w:val="en-GB"/>
        </w:rPr>
        <w:t xml:space="preserve">data </w:t>
      </w:r>
      <w:r w:rsidRPr="00755203">
        <w:rPr>
          <w:lang w:val="en-GB"/>
        </w:rPr>
        <w:t>analyses</w:t>
      </w:r>
    </w:p>
    <w:p w14:paraId="2331DFFA" w14:textId="77777777" w:rsidR="003E2B68" w:rsidRPr="00755203" w:rsidRDefault="00FE6884" w:rsidP="003E7F10">
      <w:pPr>
        <w:spacing w:line="480" w:lineRule="auto"/>
        <w:rPr>
          <w:lang w:val="en-GB"/>
        </w:rPr>
      </w:pPr>
      <w:r>
        <w:rPr>
          <w:lang w:val="en-GB"/>
        </w:rPr>
        <w:t xml:space="preserve">Peak-intensity tables were obtained using the online tool </w:t>
      </w:r>
      <w:proofErr w:type="spellStart"/>
      <w:r w:rsidR="00932C09">
        <w:rPr>
          <w:lang w:val="en-GB"/>
        </w:rPr>
        <w:t>MetaboAnalyst</w:t>
      </w:r>
      <w:proofErr w:type="spellEnd"/>
      <w:r w:rsidR="00932C09">
        <w:rPr>
          <w:lang w:val="en-GB"/>
        </w:rPr>
        <w:t xml:space="preserve"> v.4.0 </w:t>
      </w:r>
      <w:r w:rsidR="00932C09">
        <w:rPr>
          <w:lang w:val="en-GB"/>
        </w:rPr>
        <w:fldChar w:fldCharType="begin" w:fldLock="1"/>
      </w:r>
      <w:r w:rsidR="00424AB9">
        <w:rPr>
          <w:lang w:val="en-GB"/>
        </w:rPr>
        <w:instrText xml:space="preserve">ADDIN CSL_CITATION {"citationItems":[{"id":"ITEM-1","itemData":{"DOI":"10.1038/nprot.2011.319","ISSN":"1750-2799","PMID":"21637195","abstract":"MetaboAnalyst is an integrated web-based platform for comprehensive analysis of quantitative metabolomic data. It is designed to be used by biologists (with little or no background in statistics) to perform a variety of complex metabolomic data analysis tasks. These include data processing, data normalization, statistical analysis and high-level functional interpretation. This protocol provides a step-wise description on how to format and upload data to MetaboAnalyst, how to process and normalize data, how to identify significant features and patterns through univariate and multivariate statistical methods and, finally, how to use metabolite set enrichment analysis and metabolic pathway analysis to help elucidate possible biological mechanisms. The complete protocol can be executed in </w:instrText>
      </w:r>
      <w:r w:rsidR="00424AB9">
        <w:rPr>
          <w:rFonts w:ascii="Cambria Math" w:hAnsi="Cambria Math" w:cs="Cambria Math"/>
          <w:lang w:val="en-GB"/>
        </w:rPr>
        <w:instrText>∼</w:instrText>
      </w:r>
      <w:r w:rsidR="00424AB9">
        <w:rPr>
          <w:lang w:val="en-GB"/>
        </w:rPr>
        <w:instrText>45 min.","author":[{"dropping-particle":"","family":"Xia","given":"Jianguo","non-dropping-particle":"","parse-names":false,"suffix":""},{"dropping-particle":"","family":"Wishart","given":"David S.","non-dropping-particle":"","parse-names":false,"suffix":""}],"container-title":"Nature Protocols 2011 6:6","id":"ITEM-1","issue":"6","issued":{"date-parts":[["2011","5","5"]]},"page":"743-760","publisher":"Nature Publishing Group","title":"Web-based inference of biological patterns, functions and pathways from metabolomic data using MetaboAnalyst","type":"article-journal","volume":"6"},"uris":["http://www.mendeley.com/documents/?uuid=563f94fd-002a-3852-b533-fa027aeb8db3"]}],"mendeley":{"formattedCitation":"(Xia &amp; Wishart, 2011)","plainTextFormattedCitation":"(Xia &amp; Wishart, 2011)","previouslyFormattedCitation":"(Xia &amp; Wishart, 2011)"},"properties":{"noteIndex":0},"schema":"https://github.com/citation-style-language/schema/raw/master/csl-citation.json"}</w:instrText>
      </w:r>
      <w:r w:rsidR="00932C09">
        <w:rPr>
          <w:lang w:val="en-GB"/>
        </w:rPr>
        <w:fldChar w:fldCharType="separate"/>
      </w:r>
      <w:r w:rsidR="00723809" w:rsidRPr="00723809">
        <w:rPr>
          <w:noProof/>
          <w:lang w:val="en-GB"/>
        </w:rPr>
        <w:t>(Xia &amp; Wishart, 2011)</w:t>
      </w:r>
      <w:r w:rsidR="00932C09">
        <w:rPr>
          <w:lang w:val="en-GB"/>
        </w:rPr>
        <w:fldChar w:fldCharType="end"/>
      </w:r>
      <w:r w:rsidR="00932C09">
        <w:rPr>
          <w:lang w:val="en-GB"/>
        </w:rPr>
        <w:t xml:space="preserve">, but subsequent </w:t>
      </w:r>
      <w:r w:rsidR="001A4860" w:rsidRPr="00755203">
        <w:rPr>
          <w:lang w:val="en-GB"/>
        </w:rPr>
        <w:t xml:space="preserve">analyses were done </w:t>
      </w:r>
      <w:r w:rsidR="00F8325A" w:rsidRPr="00755203">
        <w:rPr>
          <w:lang w:val="en-GB"/>
        </w:rPr>
        <w:t xml:space="preserve">using </w:t>
      </w:r>
      <w:proofErr w:type="spellStart"/>
      <w:r w:rsidR="00F8325A" w:rsidRPr="00755203">
        <w:rPr>
          <w:lang w:val="en-GB"/>
        </w:rPr>
        <w:t>MetaboAnalystR</w:t>
      </w:r>
      <w:proofErr w:type="spellEnd"/>
      <w:r w:rsidR="00F8325A" w:rsidRPr="00755203">
        <w:rPr>
          <w:lang w:val="en-GB"/>
        </w:rPr>
        <w:t xml:space="preserve"> </w:t>
      </w:r>
      <w:r w:rsidR="000C73AF" w:rsidRPr="00755203">
        <w:rPr>
          <w:lang w:val="en-GB"/>
        </w:rPr>
        <w:t>v.</w:t>
      </w:r>
      <w:r w:rsidR="00F8325A" w:rsidRPr="00755203">
        <w:rPr>
          <w:lang w:val="en-GB"/>
        </w:rPr>
        <w:t xml:space="preserve">3.2.0 </w:t>
      </w:r>
      <w:r w:rsidR="000C73AF" w:rsidRPr="00755203">
        <w:rPr>
          <w:lang w:val="en-GB"/>
        </w:rPr>
        <w:fldChar w:fldCharType="begin" w:fldLock="1"/>
      </w:r>
      <w:r w:rsidR="00D64061" w:rsidRPr="00755203">
        <w:rPr>
          <w:lang w:val="en-GB"/>
        </w:rPr>
        <w:instrText>ADDIN CSL_CITATION {"citationItems":[{"id":"ITEM-1","itemData":{"DOI":"10.3390/METABO10050186","ISSN":"2218-1989","abstract":"Liquid chromatography coupled to high-resolution mass spectrometry platforms are increasingly employed to comprehensively measure metabolome changes in systems biology and complex diseases. Over the past decade, several powerful computational pipelines have been developed for spectral processing, annotation, and analysis. However, significant obstacles remain with regard to parameter settings, computational efficiencies, batch effects, and functional interpretations. Here, we introduce MetaboAnalystR 3.0, a significantly improved pipeline with three key new features: (1) efficient parameter optimization for peak picking; (2) automated batch effect correction; and (3) more accurate pathway activity prediction. Our benchmark studies showed that this workflow was 20~100&amp;times; faster compared to other well-established workflows and produced more biologically meaningful results. In summary, MetaboAnalystR 3.0 offers an efficient pipeline to support high-throughput global metabolomics in the open-source R environment.","author":[{"dropping-particle":"","family":"Pang","given":"Zhiqiang","non-dropping-particle":"","parse-names":false,"suffix":""},{"dropping-particle":"","family":"Chong","given":"Jasmine","non-dropping-particle":"","parse-names":false,"suffix":""},{"dropping-particle":"","family":"Li","given":"Shuzhao","non-dropping-particle":"","parse-names":false,"suffix":""},{"dropping-particle":"","family":"Xia","given":"Jianguo","non-dropping-particle":"","parse-names":false,"suffix":""}],"container-title":"Metabolites 2020, Vol. 10, Page 186","id":"ITEM-1","issue":"5","issued":{"date-parts":[["2020","5","7"]]},"page":"186","publisher":"Multidisciplinary Digital Publishing Institute","title":"MetaboAnalystR 3.0: Toward an Optimized Workflow for Global Metabolomics","type":"article-journal","volume":"10"},"uris":["http://www.mendeley.com/documents/?uuid=e1d01872-22fc-4c2b-9a19-0750ec9807ee"]}],"mendeley":{"formattedCitation":"(Pang, Chong, Li, &amp; Xia, 2020)","plainTextFormattedCitation":"(Pang, Chong, Li, &amp; Xia, 2020)","previouslyFormattedCitation":"(Pang, Chong, Li, &amp; Xia, 2020)"},"properties":{"noteIndex":0},"schema":"https://github.com/citation-style-language/schema/raw/master/csl-citation.json"}</w:instrText>
      </w:r>
      <w:r w:rsidR="000C73AF" w:rsidRPr="00755203">
        <w:rPr>
          <w:lang w:val="en-GB"/>
        </w:rPr>
        <w:fldChar w:fldCharType="separate"/>
      </w:r>
      <w:r w:rsidR="000C73AF" w:rsidRPr="00755203">
        <w:rPr>
          <w:noProof/>
          <w:lang w:val="en-GB"/>
        </w:rPr>
        <w:t>(Pang, Chong, Li, &amp; Xia, 2020)</w:t>
      </w:r>
      <w:r w:rsidR="000C73AF" w:rsidRPr="00755203">
        <w:rPr>
          <w:lang w:val="en-GB"/>
        </w:rPr>
        <w:fldChar w:fldCharType="end"/>
      </w:r>
      <w:r w:rsidR="000C73AF" w:rsidRPr="00755203">
        <w:rPr>
          <w:lang w:val="en-GB"/>
        </w:rPr>
        <w:t xml:space="preserve"> </w:t>
      </w:r>
      <w:r w:rsidR="00F8325A" w:rsidRPr="00755203">
        <w:rPr>
          <w:lang w:val="en-GB"/>
        </w:rPr>
        <w:t>in R v.4.05</w:t>
      </w:r>
      <w:r w:rsidR="00D64061" w:rsidRPr="00755203">
        <w:rPr>
          <w:lang w:val="en-GB"/>
        </w:rPr>
        <w:t xml:space="preserve"> </w:t>
      </w:r>
      <w:r w:rsidR="00D64061" w:rsidRPr="00755203">
        <w:rPr>
          <w:lang w:val="en-GB"/>
        </w:rPr>
        <w:fldChar w:fldCharType="begin" w:fldLock="1"/>
      </w:r>
      <w:r w:rsidR="00A04AFF" w:rsidRPr="00755203">
        <w:rPr>
          <w:lang w:val="en-GB"/>
        </w:rPr>
        <w:instrText>ADDIN CSL_CITATION {"citationItems":[{"id":"ITEM-1","itemData":{"author":[{"dropping-particle":"","family":"R Core Team","given":"","non-dropping-particle":"","parse-names":false,"suffix":""}],"id":"ITEM-1","issued":{"date-parts":[["2021"]]},"number":"4.0.5","publisher":"R Foundation for Statistical Computing","publisher-place":"Vienna, Austria.","title":"R: A language and environment for statistical computing.","type":"article"},"uris":["http://www.mendeley.com/documents/?uuid=a9deaf38-6cd9-4648-a077-5ff1145bfcc7"]}],"mendeley":{"formattedCitation":"(R Core Team, 2021)","plainTextFormattedCitation":"(R Core Team, 2021)","previouslyFormattedCitation":"(R Core Team, 2021)"},"properties":{"noteIndex":0},"schema":"https://github.com/citation-style-language/schema/raw/master/csl-citation.json"}</w:instrText>
      </w:r>
      <w:r w:rsidR="00D64061" w:rsidRPr="00755203">
        <w:rPr>
          <w:lang w:val="en-GB"/>
        </w:rPr>
        <w:fldChar w:fldCharType="separate"/>
      </w:r>
      <w:r w:rsidR="00D64061" w:rsidRPr="00755203">
        <w:rPr>
          <w:noProof/>
          <w:lang w:val="en-GB"/>
        </w:rPr>
        <w:t>(R Core Team, 2021)</w:t>
      </w:r>
      <w:r w:rsidR="00D64061" w:rsidRPr="00755203">
        <w:rPr>
          <w:lang w:val="en-GB"/>
        </w:rPr>
        <w:fldChar w:fldCharType="end"/>
      </w:r>
      <w:r w:rsidR="000C73AF" w:rsidRPr="00755203">
        <w:rPr>
          <w:lang w:val="en-GB"/>
        </w:rPr>
        <w:t xml:space="preserve">. </w:t>
      </w:r>
      <w:r w:rsidR="00D64061" w:rsidRPr="00755203">
        <w:rPr>
          <w:lang w:val="en-GB"/>
        </w:rPr>
        <w:t xml:space="preserve">Both LC-MS and NMR data was normalized to sum and pareto scaled before we tested for main effects and interaction effects using </w:t>
      </w:r>
      <w:proofErr w:type="spellStart"/>
      <w:r w:rsidR="00D64061" w:rsidRPr="00755203">
        <w:rPr>
          <w:lang w:val="en-GB"/>
        </w:rPr>
        <w:t>Anova</w:t>
      </w:r>
      <w:proofErr w:type="spellEnd"/>
      <w:r w:rsidR="00C65CC6" w:rsidRPr="00755203">
        <w:rPr>
          <w:lang w:val="en-GB"/>
        </w:rPr>
        <w:t xml:space="preserve"> with false discovery rate (</w:t>
      </w:r>
      <w:proofErr w:type="spellStart"/>
      <w:r w:rsidR="00C65CC6" w:rsidRPr="00755203">
        <w:rPr>
          <w:lang w:val="en-GB"/>
        </w:rPr>
        <w:t>fdr</w:t>
      </w:r>
      <w:proofErr w:type="spellEnd"/>
      <w:r w:rsidR="00C65CC6" w:rsidRPr="00755203">
        <w:rPr>
          <w:lang w:val="en-GB"/>
        </w:rPr>
        <w:t>)</w:t>
      </w:r>
      <w:r w:rsidR="00D64061" w:rsidRPr="00755203">
        <w:rPr>
          <w:lang w:val="en-GB"/>
        </w:rPr>
        <w:t xml:space="preserve"> </w:t>
      </w:r>
      <w:r w:rsidR="00C3660B">
        <w:rPr>
          <w:lang w:val="en-GB"/>
        </w:rPr>
        <w:t xml:space="preserve">of 0.05 </w:t>
      </w:r>
      <w:r w:rsidR="00D64061" w:rsidRPr="00755203">
        <w:rPr>
          <w:lang w:val="en-GB"/>
        </w:rPr>
        <w:t xml:space="preserve">from within </w:t>
      </w:r>
      <w:proofErr w:type="spellStart"/>
      <w:r w:rsidR="00D64061" w:rsidRPr="00755203">
        <w:rPr>
          <w:lang w:val="en-GB"/>
        </w:rPr>
        <w:t>MetaboAnalystR</w:t>
      </w:r>
      <w:proofErr w:type="spellEnd"/>
      <w:r w:rsidR="00D64061" w:rsidRPr="00755203">
        <w:rPr>
          <w:lang w:val="en-GB"/>
        </w:rPr>
        <w:t>.</w:t>
      </w:r>
    </w:p>
    <w:p w14:paraId="4B6A431A" w14:textId="77777777" w:rsidR="003E2B68" w:rsidRPr="00755203" w:rsidRDefault="003E2B68" w:rsidP="003E7F10">
      <w:pPr>
        <w:pStyle w:val="Heading2"/>
        <w:spacing w:line="480" w:lineRule="auto"/>
        <w:rPr>
          <w:lang w:val="en-GB"/>
        </w:rPr>
      </w:pPr>
      <w:r w:rsidRPr="00755203">
        <w:rPr>
          <w:lang w:val="en-GB"/>
        </w:rPr>
        <w:t>Microbiome</w:t>
      </w:r>
    </w:p>
    <w:p w14:paraId="469D08A6" w14:textId="77777777" w:rsidR="003E2B68" w:rsidRDefault="003E2B68" w:rsidP="003E7F10">
      <w:pPr>
        <w:pStyle w:val="Heading3"/>
        <w:spacing w:line="480" w:lineRule="auto"/>
        <w:rPr>
          <w:lang w:val="en-GB"/>
        </w:rPr>
      </w:pPr>
      <w:r w:rsidRPr="00755203">
        <w:rPr>
          <w:lang w:val="en-GB"/>
        </w:rPr>
        <w:t>DNA extraction and sequencing</w:t>
      </w:r>
    </w:p>
    <w:p w14:paraId="116197BB" w14:textId="77777777" w:rsidR="003E2B68" w:rsidRPr="00755203" w:rsidRDefault="00424AB9" w:rsidP="003E7F10">
      <w:pPr>
        <w:spacing w:line="480" w:lineRule="auto"/>
        <w:rPr>
          <w:lang w:val="en-GB"/>
        </w:rPr>
      </w:pPr>
      <w:r>
        <w:rPr>
          <w:lang w:val="en-GB"/>
        </w:rPr>
        <w:t>Three adult female spiders from each nest at 19˚C and 29˚C (</w:t>
      </w:r>
      <w:r w:rsidRPr="00481091">
        <w:rPr>
          <w:lang w:val="en-GB"/>
        </w:rPr>
        <w:t>total of…XX</w:t>
      </w:r>
      <w:r>
        <w:rPr>
          <w:lang w:val="en-GB"/>
        </w:rPr>
        <w:t xml:space="preserve">) were sampled and whole spiders were used to extract DNA for amplicon sequencing of the V3-V4 region of the 16S rRNA following the protocol in </w:t>
      </w:r>
      <w:r>
        <w:rPr>
          <w:lang w:val="en-GB"/>
        </w:rPr>
        <w:fldChar w:fldCharType="begin" w:fldLock="1"/>
      </w:r>
      <w:r w:rsidR="00991113">
        <w:rPr>
          <w:lang w:val="en-GB"/>
        </w:rPr>
        <w:instrText>ADDIN CSL_CITATION {"citationItems":[{"id":"ITEM-1","itemData":{"DOI":"10.3389/FMICB.2020.01845","ISSN":"1664-302X","abstract":"Social spiders have remarkably low species-wide genetic diversities, potentially increasing the relative importance of microbial symbionts for host fitness. Here we explore the bacterial microbiomes of three species of social Stegodyphus (S. dumicola, S. mimosarum and S. sarasinorum), within and between populations, using16S rRNA gene amplicon sequencing. The microbiomes of the three spider species were distinct but shared similarities in membership and structure. This included low overall diversity (Shannon index 0.5-1.7), strong dominance of single symbionts in individual spiders (McNaughton’s dominance index 0.68-0.93), and a core microbiome (&gt;50% prevalence) consisting of five to seven specific symbionts. The most abundant and prevalent symbionts were classified as Chlamydiales, Borrelia, and Mycoplasma, all representing novel, presumably Stegodyphus-specific lineages. Borrelia- and Mycoplasma-like symbionts were localized by fluorescence in situ hybridization in the spider midgut. The microbiomes of individual spiders were highly similar within nests but often very different between nests from the same population, with only the microbiome of S. sarasinorum consistently reflecting host population structure. The weak population pattern in microbiome composition renders microbiome-facilitated local adaptation unlikely. However, the retention of specific symbionts across populations and species may indicate a recurrent acquisition from environmental vectors or an essential symbiotic contribution to spider phenotype.","author":[{"dropping-particle":"","family":"Busck","given":"Mette Marie","non-dropping-particle":"","parse-names":false,"suffix":""},{"dropping-particle":"","family":"Settepani","given":"Virginia","non-dropping-particle":"","parse-names":false,"suffix":""},{"dropping-particle":"","family":"Bechsgaard","given":"Jesper","non-dropping-particle":"","parse-names":false,"suffix":""},{"dropping-particle":"","family":"Lund","given":"Marie Braad","non-dropping-particle":"","parse-names":false,"suffix":""},{"dropping-particle":"","family":"Bilde","given":"Trine","non-dropping-particle":"","parse-names":false,"suffix":""},{"dropping-particle":"","family":"Schramm","given":"Andreas","non-dropping-particle":"","parse-names":false,"suffix":""}],"container-title":"Frontiers in Microbiology","id":"ITEM-1","issued":{"date-parts":[["2020","7","31"]]},"page":"1845","publisher":"Frontiers","title":"Microbiomes and Specific Symbionts of Social Spiders: Compositional Patterns in Host Species, Populations, and Nests","type":"article-journal","volume":"0"},"uris":["http://www.mendeley.com/documents/?uuid=fec8f964-3bb8-34e9-a13c-a3ec6db5501d"]}],"mendeley":{"formattedCitation":"(Busck et al., 2020)","plainTextFormattedCitation":"(Busck et al., 2020)","previouslyFormattedCitation":"(Busck et al., 2020)"},"properties":{"noteIndex":0},"schema":"https://github.com/citation-style-language/schema/raw/master/csl-citation.json"}</w:instrText>
      </w:r>
      <w:r>
        <w:rPr>
          <w:lang w:val="en-GB"/>
        </w:rPr>
        <w:fldChar w:fldCharType="separate"/>
      </w:r>
      <w:r w:rsidR="00481091" w:rsidRPr="00481091">
        <w:rPr>
          <w:noProof/>
          <w:lang w:val="en-GB"/>
        </w:rPr>
        <w:t>(Busck et al., 2020)</w:t>
      </w:r>
      <w:r>
        <w:rPr>
          <w:lang w:val="en-GB"/>
        </w:rPr>
        <w:fldChar w:fldCharType="end"/>
      </w:r>
      <w:r w:rsidR="00481091">
        <w:rPr>
          <w:lang w:val="en-GB"/>
        </w:rPr>
        <w:t xml:space="preserve">. </w:t>
      </w:r>
      <w:r w:rsidR="003E2B68" w:rsidRPr="00755203">
        <w:rPr>
          <w:lang w:val="en-GB"/>
        </w:rPr>
        <w:t>The reads wer</w:t>
      </w:r>
      <w:r w:rsidR="00744C43" w:rsidRPr="00755203">
        <w:rPr>
          <w:lang w:val="en-GB"/>
        </w:rPr>
        <w:t>e subsequently run through the dada2 pipeline and taxonomic classification, after which relative abundances of the ASVs were calculated.</w:t>
      </w:r>
    </w:p>
    <w:p w14:paraId="6806A916" w14:textId="77777777" w:rsidR="003E2B68" w:rsidRPr="00755203" w:rsidRDefault="003E2B68" w:rsidP="003E7F10">
      <w:pPr>
        <w:pStyle w:val="Heading3"/>
        <w:spacing w:line="480" w:lineRule="auto"/>
        <w:rPr>
          <w:lang w:val="en-GB"/>
        </w:rPr>
      </w:pPr>
      <w:r w:rsidRPr="00755203">
        <w:rPr>
          <w:lang w:val="en-GB"/>
        </w:rPr>
        <w:t>Microbiome analysis</w:t>
      </w:r>
    </w:p>
    <w:p w14:paraId="6291AE1F" w14:textId="1EF103B8" w:rsidR="003E2B68" w:rsidRPr="00755203" w:rsidRDefault="003E2B68" w:rsidP="003E7F10">
      <w:pPr>
        <w:spacing w:line="480" w:lineRule="auto"/>
        <w:rPr>
          <w:lang w:val="en-GB"/>
        </w:rPr>
      </w:pPr>
      <w:r w:rsidRPr="00755203">
        <w:rPr>
          <w:lang w:val="en-GB"/>
        </w:rPr>
        <w:t xml:space="preserve">Microbial ASVs were filtered </w:t>
      </w:r>
      <w:r w:rsidR="00744C43" w:rsidRPr="00755203">
        <w:rPr>
          <w:lang w:val="en-GB"/>
        </w:rPr>
        <w:t>using</w:t>
      </w:r>
      <w:r w:rsidRPr="00755203">
        <w:rPr>
          <w:lang w:val="en-GB"/>
        </w:rPr>
        <w:t xml:space="preserve"> a prevalence threshold, to retain only ASVs that are present in &gt;25%</w:t>
      </w:r>
      <w:r w:rsidR="00744C43" w:rsidRPr="00755203">
        <w:rPr>
          <w:lang w:val="en-GB"/>
        </w:rPr>
        <w:t xml:space="preserve"> of nests within a population. This retained 78 ASVs. </w:t>
      </w:r>
      <w:r w:rsidR="00C65CC6" w:rsidRPr="00755203">
        <w:rPr>
          <w:lang w:val="en-GB"/>
        </w:rPr>
        <w:t xml:space="preserve">Following filtration, </w:t>
      </w:r>
      <w:proofErr w:type="spellStart"/>
      <w:r w:rsidR="00C65CC6" w:rsidRPr="00755203">
        <w:rPr>
          <w:lang w:val="en-GB"/>
        </w:rPr>
        <w:t>anova</w:t>
      </w:r>
      <w:proofErr w:type="spellEnd"/>
      <w:r w:rsidR="00C65CC6" w:rsidRPr="00755203">
        <w:rPr>
          <w:lang w:val="en-GB"/>
        </w:rPr>
        <w:t xml:space="preserve"> (with </w:t>
      </w:r>
      <w:proofErr w:type="spellStart"/>
      <w:r w:rsidR="00C65CC6" w:rsidRPr="00755203">
        <w:rPr>
          <w:lang w:val="en-GB"/>
        </w:rPr>
        <w:t>fdr</w:t>
      </w:r>
      <w:proofErr w:type="spellEnd"/>
      <w:r w:rsidR="00C3660B">
        <w:rPr>
          <w:lang w:val="en-GB"/>
        </w:rPr>
        <w:t xml:space="preserve"> and threshold of 0.05</w:t>
      </w:r>
      <w:r w:rsidR="00C65CC6" w:rsidRPr="00755203">
        <w:rPr>
          <w:lang w:val="en-GB"/>
        </w:rPr>
        <w:t>) was used to test the main and interaction effects on each ASV</w:t>
      </w:r>
      <w:r w:rsidR="00FF0B18">
        <w:rPr>
          <w:lang w:val="en-GB"/>
        </w:rPr>
        <w:t>.</w:t>
      </w:r>
    </w:p>
    <w:p w14:paraId="09D1C224" w14:textId="77777777" w:rsidR="00ED17AF" w:rsidRDefault="00ED17AF" w:rsidP="003E7F10">
      <w:pPr>
        <w:pStyle w:val="Heading1"/>
        <w:spacing w:line="480" w:lineRule="auto"/>
        <w:rPr>
          <w:lang w:val="en-GB"/>
        </w:rPr>
      </w:pPr>
      <w:r w:rsidRPr="00755203">
        <w:rPr>
          <w:lang w:val="en-GB"/>
        </w:rPr>
        <w:br w:type="column"/>
      </w:r>
      <w:r w:rsidRPr="00755203">
        <w:rPr>
          <w:lang w:val="en-GB"/>
        </w:rPr>
        <w:lastRenderedPageBreak/>
        <w:t>Results</w:t>
      </w:r>
    </w:p>
    <w:p w14:paraId="4F11A19D" w14:textId="77777777" w:rsidR="00B65F64" w:rsidRDefault="00642C5A" w:rsidP="003E7F10">
      <w:pPr>
        <w:spacing w:line="480" w:lineRule="auto"/>
        <w:rPr>
          <w:lang w:val="en-GB"/>
        </w:rPr>
      </w:pPr>
      <w:r>
        <w:rPr>
          <w:noProof/>
          <w:lang w:val="en-GB"/>
        </w:rPr>
        <w:pict w14:anchorId="250438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 style="width:453.35pt;height:226.65pt;mso-width-percent:0;mso-height-percent:0;mso-width-percent:0;mso-height-percent:0">
            <v:imagedata r:id="rId12" o:title="Figure1"/>
          </v:shape>
        </w:pict>
      </w:r>
    </w:p>
    <w:p w14:paraId="7271E943" w14:textId="77777777" w:rsidR="00B65F64" w:rsidRPr="00A94365" w:rsidRDefault="00B65F64" w:rsidP="003E7F10">
      <w:pPr>
        <w:spacing w:line="480" w:lineRule="auto"/>
        <w:rPr>
          <w:i/>
          <w:lang w:val="en-GB"/>
        </w:rPr>
      </w:pPr>
      <w:r w:rsidRPr="00A94365">
        <w:rPr>
          <w:i/>
          <w:lang w:val="en-GB"/>
        </w:rPr>
        <w:t xml:space="preserve">Figure 1: Information about the sampling populations. a) Map of the populations in Namibia and the outgroup </w:t>
      </w:r>
      <w:proofErr w:type="spellStart"/>
      <w:r w:rsidRPr="00A94365">
        <w:rPr>
          <w:i/>
          <w:lang w:val="en-GB"/>
        </w:rPr>
        <w:t>Ndumo</w:t>
      </w:r>
      <w:proofErr w:type="spellEnd"/>
      <w:r w:rsidRPr="00A94365">
        <w:rPr>
          <w:i/>
          <w:lang w:val="en-GB"/>
        </w:rPr>
        <w:t xml:space="preserve"> from South Africa</w:t>
      </w:r>
      <w:r w:rsidR="00A94365" w:rsidRPr="00A94365">
        <w:rPr>
          <w:i/>
          <w:lang w:val="en-GB"/>
        </w:rPr>
        <w:t>, b) Phylogeny of the populations and c) maximum, mean and minimum temperature over the course of a year at the sampling sites.</w:t>
      </w:r>
    </w:p>
    <w:p w14:paraId="170E9864" w14:textId="77777777" w:rsidR="00A94365" w:rsidRPr="00B65F64" w:rsidRDefault="00A94365" w:rsidP="003E7F10">
      <w:pPr>
        <w:spacing w:line="480" w:lineRule="auto"/>
        <w:rPr>
          <w:lang w:val="en-GB"/>
        </w:rPr>
      </w:pPr>
    </w:p>
    <w:p w14:paraId="25F90148" w14:textId="1F287333" w:rsidR="0050706E" w:rsidRPr="00755203" w:rsidRDefault="00C8262B" w:rsidP="003E7F10">
      <w:pPr>
        <w:pStyle w:val="Heading2"/>
        <w:spacing w:line="480" w:lineRule="auto"/>
        <w:rPr>
          <w:lang w:val="en-GB"/>
        </w:rPr>
      </w:pPr>
      <w:r>
        <w:rPr>
          <w:lang w:val="en-GB"/>
        </w:rPr>
        <w:t xml:space="preserve">Temperature </w:t>
      </w:r>
      <w:r w:rsidR="00433BDB">
        <w:rPr>
          <w:lang w:val="en-GB"/>
        </w:rPr>
        <w:t>and p</w:t>
      </w:r>
      <w:r w:rsidR="0050706E" w:rsidRPr="00755203">
        <w:rPr>
          <w:lang w:val="en-GB"/>
        </w:rPr>
        <w:t>opulation phylogeny</w:t>
      </w:r>
    </w:p>
    <w:p w14:paraId="5CB2EF89" w14:textId="52A0E967" w:rsidR="00214314" w:rsidRPr="00755203" w:rsidRDefault="00433BDB" w:rsidP="003E7F10">
      <w:pPr>
        <w:spacing w:line="480" w:lineRule="auto"/>
        <w:rPr>
          <w:lang w:val="en-GB"/>
        </w:rPr>
      </w:pPr>
      <w:r w:rsidRPr="00755203">
        <w:rPr>
          <w:lang w:val="en-GB"/>
        </w:rPr>
        <w:t xml:space="preserve">The mean daily temperature is on average highest in </w:t>
      </w:r>
      <w:proofErr w:type="spellStart"/>
      <w:r w:rsidRPr="00755203">
        <w:rPr>
          <w:lang w:val="en-GB"/>
        </w:rPr>
        <w:t>Otavi</w:t>
      </w:r>
      <w:proofErr w:type="spellEnd"/>
      <w:r>
        <w:rPr>
          <w:lang w:val="en-GB"/>
        </w:rPr>
        <w:t xml:space="preserve"> (21.6˚C)</w:t>
      </w:r>
      <w:r w:rsidRPr="00755203">
        <w:rPr>
          <w:lang w:val="en-GB"/>
        </w:rPr>
        <w:t>, lowest in Betta</w:t>
      </w:r>
      <w:r>
        <w:rPr>
          <w:lang w:val="en-GB"/>
        </w:rPr>
        <w:t xml:space="preserve"> (17.8˚C)</w:t>
      </w:r>
      <w:r w:rsidRPr="00755203">
        <w:rPr>
          <w:lang w:val="en-GB"/>
        </w:rPr>
        <w:t xml:space="preserve">, and intermediate in </w:t>
      </w:r>
      <w:proofErr w:type="spellStart"/>
      <w:r w:rsidRPr="00755203">
        <w:rPr>
          <w:lang w:val="en-GB"/>
        </w:rPr>
        <w:t>Stampriet</w:t>
      </w:r>
      <w:proofErr w:type="spellEnd"/>
      <w:r w:rsidRPr="00755203">
        <w:rPr>
          <w:lang w:val="en-GB"/>
        </w:rPr>
        <w:t xml:space="preserve"> and </w:t>
      </w:r>
      <w:proofErr w:type="spellStart"/>
      <w:r w:rsidRPr="00755203">
        <w:rPr>
          <w:lang w:val="en-GB"/>
        </w:rPr>
        <w:t>Karasburg</w:t>
      </w:r>
      <w:proofErr w:type="spellEnd"/>
      <w:r>
        <w:rPr>
          <w:lang w:val="en-GB"/>
        </w:rPr>
        <w:t xml:space="preserve"> (19.6˚C and 19.7˚C)</w:t>
      </w:r>
      <w:r w:rsidRPr="00755203">
        <w:rPr>
          <w:lang w:val="en-GB"/>
        </w:rPr>
        <w:t>, while the</w:t>
      </w:r>
      <w:r w:rsidR="007F1A9C">
        <w:rPr>
          <w:lang w:val="en-GB"/>
        </w:rPr>
        <w:t xml:space="preserve"> mean daily variation across the year is highest in </w:t>
      </w:r>
      <w:proofErr w:type="spellStart"/>
      <w:r w:rsidR="007F1A9C">
        <w:rPr>
          <w:lang w:val="en-GB"/>
        </w:rPr>
        <w:t>Karasburg</w:t>
      </w:r>
      <w:proofErr w:type="spellEnd"/>
      <w:r w:rsidR="007F1A9C">
        <w:rPr>
          <w:lang w:val="en-GB"/>
        </w:rPr>
        <w:t xml:space="preserve">, and lowest in Betta (K= </w:t>
      </w:r>
      <w:commentRangeStart w:id="243"/>
      <w:commentRangeStart w:id="244"/>
      <w:r w:rsidR="007F1A9C">
        <w:rPr>
          <w:lang w:val="en-GB"/>
        </w:rPr>
        <w:t xml:space="preserve">18.97˚C </w:t>
      </w:r>
      <w:r w:rsidR="007F1A9C" w:rsidRPr="007F1A9C">
        <w:rPr>
          <w:lang w:val="en-GB"/>
        </w:rPr>
        <w:t>&gt;</w:t>
      </w:r>
      <w:r w:rsidR="007F1A9C">
        <w:rPr>
          <w:lang w:val="en-GB"/>
        </w:rPr>
        <w:t xml:space="preserve"> </w:t>
      </w:r>
      <w:r w:rsidR="007F1A9C" w:rsidRPr="007F1A9C">
        <w:rPr>
          <w:lang w:val="en-GB"/>
        </w:rPr>
        <w:t>S=15.94</w:t>
      </w:r>
      <w:r w:rsidR="007F1A9C">
        <w:rPr>
          <w:lang w:val="en-GB"/>
        </w:rPr>
        <w:t>˚C</w:t>
      </w:r>
      <w:r w:rsidR="007F1A9C" w:rsidRPr="007F1A9C">
        <w:rPr>
          <w:lang w:val="en-GB"/>
        </w:rPr>
        <w:t xml:space="preserve"> </w:t>
      </w:r>
      <w:r w:rsidR="007F1A9C">
        <w:rPr>
          <w:lang w:val="en-GB"/>
        </w:rPr>
        <w:t>&gt;</w:t>
      </w:r>
      <w:r w:rsidR="007F1A9C" w:rsidRPr="007F1A9C">
        <w:rPr>
          <w:lang w:val="en-GB"/>
        </w:rPr>
        <w:t xml:space="preserve"> O= 14.66</w:t>
      </w:r>
      <w:r w:rsidR="007F1A9C">
        <w:rPr>
          <w:lang w:val="en-GB"/>
        </w:rPr>
        <w:t>˚C</w:t>
      </w:r>
      <w:r w:rsidR="007F1A9C" w:rsidRPr="007F1A9C">
        <w:rPr>
          <w:lang w:val="en-GB"/>
        </w:rPr>
        <w:t xml:space="preserve"> &gt; B=13.22</w:t>
      </w:r>
      <w:commentRangeEnd w:id="243"/>
      <w:r w:rsidR="00C8262B">
        <w:rPr>
          <w:rStyle w:val="CommentReference"/>
        </w:rPr>
        <w:commentReference w:id="243"/>
      </w:r>
      <w:commentRangeEnd w:id="244"/>
      <w:r w:rsidR="00FF0B18">
        <w:rPr>
          <w:rStyle w:val="CommentReference"/>
        </w:rPr>
        <w:commentReference w:id="244"/>
      </w:r>
      <w:r w:rsidR="007F1A9C">
        <w:rPr>
          <w:lang w:val="en-GB"/>
        </w:rPr>
        <w:t>˚C).</w:t>
      </w:r>
      <w:r w:rsidR="002F3B74" w:rsidRPr="002F3B74">
        <w:rPr>
          <w:lang w:val="en-GB"/>
        </w:rPr>
        <w:t xml:space="preserve"> </w:t>
      </w:r>
      <w:r w:rsidR="000F5C48" w:rsidRPr="00755203">
        <w:rPr>
          <w:lang w:val="en-GB"/>
        </w:rPr>
        <w:t>The phylogenetic reconstruction</w:t>
      </w:r>
      <w:r w:rsidR="000F5C48">
        <w:rPr>
          <w:lang w:val="en-GB"/>
        </w:rPr>
        <w:t xml:space="preserve"> shows that </w:t>
      </w:r>
      <w:proofErr w:type="spellStart"/>
      <w:r w:rsidR="000F5C48">
        <w:rPr>
          <w:lang w:val="en-GB"/>
        </w:rPr>
        <w:t>Otavi</w:t>
      </w:r>
      <w:proofErr w:type="spellEnd"/>
      <w:r w:rsidR="000F5C48">
        <w:rPr>
          <w:lang w:val="en-GB"/>
        </w:rPr>
        <w:t xml:space="preserve"> and Betta are sister populations, as is </w:t>
      </w:r>
      <w:proofErr w:type="spellStart"/>
      <w:r w:rsidR="000F5C48">
        <w:rPr>
          <w:lang w:val="en-GB"/>
        </w:rPr>
        <w:t>Stampriet</w:t>
      </w:r>
      <w:proofErr w:type="spellEnd"/>
      <w:r w:rsidR="000F5C48">
        <w:rPr>
          <w:lang w:val="en-GB"/>
        </w:rPr>
        <w:t xml:space="preserve"> and </w:t>
      </w:r>
      <w:proofErr w:type="spellStart"/>
      <w:r w:rsidR="000F5C48">
        <w:rPr>
          <w:lang w:val="en-GB"/>
        </w:rPr>
        <w:t>Karasburg</w:t>
      </w:r>
      <w:proofErr w:type="spellEnd"/>
      <w:r w:rsidR="000F5C48">
        <w:rPr>
          <w:lang w:val="en-GB"/>
        </w:rPr>
        <w:t xml:space="preserve"> (Figure 1b). This does not completely reflect the geographical location of the populations (Figure 1a)</w:t>
      </w:r>
      <w:r>
        <w:rPr>
          <w:lang w:val="en-GB"/>
        </w:rPr>
        <w:t xml:space="preserve">, nor </w:t>
      </w:r>
      <w:r w:rsidR="002F3B74">
        <w:rPr>
          <w:lang w:val="en-GB"/>
        </w:rPr>
        <w:t xml:space="preserve">is it </w:t>
      </w:r>
      <w:r w:rsidR="00955B96">
        <w:rPr>
          <w:lang w:val="en-GB"/>
        </w:rPr>
        <w:t xml:space="preserve">reflecting the abovementioned mean temperatures at the geographical location (Figure 1c). The daily </w:t>
      </w:r>
      <w:r w:rsidR="002F3B74">
        <w:rPr>
          <w:lang w:val="en-GB"/>
        </w:rPr>
        <w:t xml:space="preserve">variation in temperature </w:t>
      </w:r>
      <w:r w:rsidR="00955B96">
        <w:rPr>
          <w:lang w:val="en-GB"/>
        </w:rPr>
        <w:t xml:space="preserve">is more similar between </w:t>
      </w:r>
      <w:proofErr w:type="spellStart"/>
      <w:r w:rsidR="00955B96">
        <w:rPr>
          <w:lang w:val="en-GB"/>
        </w:rPr>
        <w:t>Stampriet</w:t>
      </w:r>
      <w:proofErr w:type="spellEnd"/>
      <w:r w:rsidR="00955B96">
        <w:rPr>
          <w:lang w:val="en-GB"/>
        </w:rPr>
        <w:t xml:space="preserve">, </w:t>
      </w:r>
      <w:proofErr w:type="spellStart"/>
      <w:r w:rsidR="00955B96">
        <w:rPr>
          <w:lang w:val="en-GB"/>
        </w:rPr>
        <w:t>Otavi</w:t>
      </w:r>
      <w:proofErr w:type="spellEnd"/>
      <w:r w:rsidR="00955B96">
        <w:rPr>
          <w:lang w:val="en-GB"/>
        </w:rPr>
        <w:t xml:space="preserve"> and Betta (</w:t>
      </w:r>
      <w:r w:rsidR="0080098E">
        <w:rPr>
          <w:lang w:val="en-GB"/>
        </w:rPr>
        <w:t>Figure S2</w:t>
      </w:r>
      <w:r w:rsidR="00955B96">
        <w:rPr>
          <w:lang w:val="en-GB"/>
        </w:rPr>
        <w:t xml:space="preserve">), and therefore also do </w:t>
      </w:r>
      <w:r w:rsidR="00A553B1">
        <w:rPr>
          <w:lang w:val="en-GB"/>
        </w:rPr>
        <w:t>not completely reflect the phylogenetic pattern.</w:t>
      </w:r>
    </w:p>
    <w:p w14:paraId="579C4671" w14:textId="77777777" w:rsidR="00ED28A3" w:rsidRPr="00755203" w:rsidRDefault="00ED28A3" w:rsidP="003E7F10">
      <w:pPr>
        <w:pStyle w:val="Heading2"/>
        <w:spacing w:line="480" w:lineRule="auto"/>
        <w:rPr>
          <w:lang w:val="en-GB"/>
        </w:rPr>
      </w:pPr>
      <w:r w:rsidRPr="00755203">
        <w:rPr>
          <w:lang w:val="en-GB"/>
        </w:rPr>
        <w:lastRenderedPageBreak/>
        <w:t>Growth and survival</w:t>
      </w:r>
    </w:p>
    <w:p w14:paraId="21473791" w14:textId="76C0D192" w:rsidR="00606468" w:rsidRDefault="00606468" w:rsidP="003E7F10">
      <w:pPr>
        <w:spacing w:line="480" w:lineRule="auto"/>
        <w:rPr>
          <w:lang w:val="en-GB"/>
        </w:rPr>
      </w:pPr>
      <w:r>
        <w:rPr>
          <w:lang w:val="en-GB"/>
        </w:rPr>
        <w:t xml:space="preserve">The best model for growth (full model, </w:t>
      </w:r>
      <w:proofErr w:type="spellStart"/>
      <w:r>
        <w:rPr>
          <w:lang w:val="en-GB"/>
        </w:rPr>
        <w:t>lm</w:t>
      </w:r>
      <w:proofErr w:type="spellEnd"/>
      <w:r>
        <w:rPr>
          <w:lang w:val="en-GB"/>
        </w:rPr>
        <w:t xml:space="preserve"> in r: growth ~</w:t>
      </w:r>
      <w:r w:rsidRPr="00606468">
        <w:rPr>
          <w:lang w:val="en-GB"/>
        </w:rPr>
        <w:t xml:space="preserve"> </w:t>
      </w:r>
      <w:r>
        <w:rPr>
          <w:lang w:val="en-GB"/>
        </w:rPr>
        <w:t>population*temperature, R</w:t>
      </w:r>
      <w:r w:rsidRPr="00BF3638">
        <w:rPr>
          <w:vertAlign w:val="superscript"/>
          <w:lang w:val="en-GB"/>
        </w:rPr>
        <w:t>2</w:t>
      </w:r>
      <w:r>
        <w:rPr>
          <w:lang w:val="en-GB"/>
        </w:rPr>
        <w:t>=0.49, F(7,296)=40.66, p&lt;</w:t>
      </w:r>
      <w:r w:rsidR="00A43CA0" w:rsidRPr="00A43CA0">
        <w:rPr>
          <w:lang w:val="en-GB"/>
        </w:rPr>
        <w:t>2.2e-16</w:t>
      </w:r>
      <w:r>
        <w:rPr>
          <w:lang w:val="en-GB"/>
        </w:rPr>
        <w:t xml:space="preserve">) shows </w:t>
      </w:r>
      <w:r w:rsidR="001B0A4C">
        <w:rPr>
          <w:lang w:val="en-GB"/>
        </w:rPr>
        <w:t xml:space="preserve">an overall </w:t>
      </w:r>
      <w:r>
        <w:rPr>
          <w:lang w:val="en-GB"/>
        </w:rPr>
        <w:t xml:space="preserve">effect </w:t>
      </w:r>
      <w:r w:rsidR="001B0A4C">
        <w:rPr>
          <w:lang w:val="en-GB"/>
        </w:rPr>
        <w:t xml:space="preserve">of </w:t>
      </w:r>
      <w:r>
        <w:rPr>
          <w:lang w:val="en-GB"/>
        </w:rPr>
        <w:t>temperature acclimation, no effect of population and no interaction effect</w:t>
      </w:r>
      <w:r w:rsidR="001B0A4C">
        <w:rPr>
          <w:lang w:val="en-GB"/>
        </w:rPr>
        <w:t xml:space="preserve"> (</w:t>
      </w:r>
      <w:proofErr w:type="spellStart"/>
      <w:r w:rsidR="001B0A4C">
        <w:rPr>
          <w:lang w:val="en-GB"/>
        </w:rPr>
        <w:t>anova</w:t>
      </w:r>
      <w:proofErr w:type="spellEnd"/>
      <w:r w:rsidR="001B0A4C">
        <w:rPr>
          <w:lang w:val="en-GB"/>
        </w:rPr>
        <w:t>)</w:t>
      </w:r>
      <w:r>
        <w:rPr>
          <w:lang w:val="en-GB"/>
        </w:rPr>
        <w:t xml:space="preserve">. </w:t>
      </w:r>
      <w:r w:rsidR="001B0A4C">
        <w:rPr>
          <w:lang w:val="en-GB"/>
        </w:rPr>
        <w:t>I</w:t>
      </w:r>
      <w:r>
        <w:rPr>
          <w:lang w:val="en-GB"/>
        </w:rPr>
        <w:t xml:space="preserve">nspecting the model </w:t>
      </w:r>
      <w:r w:rsidR="001B0A4C">
        <w:rPr>
          <w:lang w:val="en-GB"/>
        </w:rPr>
        <w:t>more closely (</w:t>
      </w:r>
      <w:proofErr w:type="spellStart"/>
      <w:r w:rsidR="001B0A4C">
        <w:rPr>
          <w:lang w:val="en-GB"/>
        </w:rPr>
        <w:t>suppl</w:t>
      </w:r>
      <w:proofErr w:type="spellEnd"/>
      <w:r w:rsidR="001B0A4C">
        <w:rPr>
          <w:lang w:val="en-GB"/>
        </w:rPr>
        <w:t xml:space="preserve"> table XGROW)</w:t>
      </w:r>
      <w:r>
        <w:rPr>
          <w:lang w:val="en-GB"/>
        </w:rPr>
        <w:t xml:space="preserve">, </w:t>
      </w:r>
      <w:r w:rsidR="001B0A4C">
        <w:rPr>
          <w:lang w:val="en-GB"/>
        </w:rPr>
        <w:t>reveals the effect of acclimation temperature (</w:t>
      </w:r>
      <w:r w:rsidR="001B0A4C">
        <w:rPr>
          <w:rFonts w:cstheme="minorHAnsi"/>
          <w:lang w:val="en-GB"/>
        </w:rPr>
        <w:t>β</w:t>
      </w:r>
      <w:r w:rsidR="001B0A4C">
        <w:rPr>
          <w:lang w:val="en-GB"/>
        </w:rPr>
        <w:t>=0.1, p&lt;</w:t>
      </w:r>
      <w:r w:rsidR="001B0A4C" w:rsidRPr="00A43CA0">
        <w:rPr>
          <w:lang w:val="en-US"/>
        </w:rPr>
        <w:t xml:space="preserve"> </w:t>
      </w:r>
      <w:r w:rsidR="001B0A4C" w:rsidRPr="00A43CA0">
        <w:rPr>
          <w:lang w:val="en-GB"/>
        </w:rPr>
        <w:t>2e-16</w:t>
      </w:r>
      <w:r w:rsidR="001B0A4C">
        <w:rPr>
          <w:lang w:val="en-GB"/>
        </w:rPr>
        <w:t>) and a</w:t>
      </w:r>
      <w:r>
        <w:rPr>
          <w:lang w:val="en-GB"/>
        </w:rPr>
        <w:t xml:space="preserve"> small interaction effect with temperature for </w:t>
      </w:r>
      <w:proofErr w:type="spellStart"/>
      <w:r>
        <w:rPr>
          <w:lang w:val="en-GB"/>
        </w:rPr>
        <w:t>Otavi</w:t>
      </w:r>
      <w:proofErr w:type="spellEnd"/>
      <w:r>
        <w:rPr>
          <w:lang w:val="en-GB"/>
        </w:rPr>
        <w:t xml:space="preserve"> (</w:t>
      </w:r>
      <w:r>
        <w:rPr>
          <w:rFonts w:cstheme="minorHAnsi"/>
          <w:lang w:val="en-GB"/>
        </w:rPr>
        <w:t>β</w:t>
      </w:r>
      <w:r>
        <w:rPr>
          <w:lang w:val="en-GB"/>
        </w:rPr>
        <w:t>=</w:t>
      </w:r>
      <w:r w:rsidRPr="00606468">
        <w:rPr>
          <w:lang w:val="en-GB"/>
        </w:rPr>
        <w:t>-0.02</w:t>
      </w:r>
      <w:r>
        <w:rPr>
          <w:lang w:val="en-GB"/>
        </w:rPr>
        <w:t xml:space="preserve">9, p=0.045). </w:t>
      </w:r>
      <w:r w:rsidR="00DB08C4">
        <w:rPr>
          <w:lang w:val="en-GB"/>
        </w:rPr>
        <w:t xml:space="preserve">Graphics with growth data can be seen in </w:t>
      </w:r>
      <w:r w:rsidR="00F407C3">
        <w:rPr>
          <w:lang w:val="en-GB"/>
        </w:rPr>
        <w:t>Figure S3</w:t>
      </w:r>
      <w:r w:rsidR="00DB08C4">
        <w:rPr>
          <w:lang w:val="en-GB"/>
        </w:rPr>
        <w:t>a.</w:t>
      </w:r>
    </w:p>
    <w:p w14:paraId="442B7956" w14:textId="27D3B523" w:rsidR="00606468" w:rsidRDefault="00606468" w:rsidP="003E7F10">
      <w:pPr>
        <w:spacing w:line="480" w:lineRule="auto"/>
        <w:rPr>
          <w:lang w:val="en-GB"/>
        </w:rPr>
      </w:pPr>
      <w:r>
        <w:rPr>
          <w:lang w:val="en-GB"/>
        </w:rPr>
        <w:t>The best model for survival was the additive model (</w:t>
      </w:r>
      <w:proofErr w:type="spellStart"/>
      <w:r>
        <w:rPr>
          <w:lang w:val="en-GB"/>
        </w:rPr>
        <w:t>glm</w:t>
      </w:r>
      <w:proofErr w:type="spellEnd"/>
      <w:r>
        <w:rPr>
          <w:lang w:val="en-GB"/>
        </w:rPr>
        <w:t xml:space="preserve"> in R, </w:t>
      </w:r>
      <w:proofErr w:type="spellStart"/>
      <w:r>
        <w:rPr>
          <w:lang w:val="en-GB"/>
        </w:rPr>
        <w:t>family:binomial</w:t>
      </w:r>
      <w:proofErr w:type="spellEnd"/>
      <w:r>
        <w:rPr>
          <w:lang w:val="en-GB"/>
        </w:rPr>
        <w:t>, logit link: Survival ~ Population + Temperature</w:t>
      </w:r>
      <w:r w:rsidR="00A43CA0">
        <w:rPr>
          <w:lang w:val="en-GB"/>
        </w:rPr>
        <w:t>, AIC=1665, p&lt;</w:t>
      </w:r>
      <w:r w:rsidR="00A43CA0" w:rsidRPr="00A43CA0">
        <w:rPr>
          <w:lang w:val="en-GB"/>
        </w:rPr>
        <w:t>2e-16</w:t>
      </w:r>
      <w:r>
        <w:rPr>
          <w:lang w:val="en-GB"/>
        </w:rPr>
        <w:t xml:space="preserve">). The model found significant effects of both population, driven by </w:t>
      </w:r>
      <w:proofErr w:type="spellStart"/>
      <w:r>
        <w:rPr>
          <w:lang w:val="en-GB"/>
        </w:rPr>
        <w:t>Karasburg</w:t>
      </w:r>
      <w:proofErr w:type="spellEnd"/>
      <w:r>
        <w:rPr>
          <w:lang w:val="en-GB"/>
        </w:rPr>
        <w:t xml:space="preserve"> (</w:t>
      </w:r>
      <w:r>
        <w:rPr>
          <w:rFonts w:cstheme="minorHAnsi"/>
          <w:lang w:val="en-GB"/>
        </w:rPr>
        <w:t>β</w:t>
      </w:r>
      <w:r w:rsidR="00A43CA0">
        <w:rPr>
          <w:lang w:val="en-GB"/>
        </w:rPr>
        <w:t>=0.42, p=</w:t>
      </w:r>
      <w:r w:rsidR="00A43CA0" w:rsidRPr="00A43CA0">
        <w:rPr>
          <w:lang w:val="en-GB"/>
        </w:rPr>
        <w:t>5.2e-05</w:t>
      </w:r>
      <w:r w:rsidR="0012065B">
        <w:rPr>
          <w:lang w:val="en-GB"/>
        </w:rPr>
        <w:t xml:space="preserve">, </w:t>
      </w:r>
      <w:proofErr w:type="spellStart"/>
      <w:r w:rsidR="0012065B">
        <w:rPr>
          <w:lang w:val="en-GB"/>
        </w:rPr>
        <w:t>suppl</w:t>
      </w:r>
      <w:proofErr w:type="spellEnd"/>
      <w:r w:rsidR="0012065B">
        <w:rPr>
          <w:lang w:val="en-GB"/>
        </w:rPr>
        <w:t xml:space="preserve"> table XSURV</w:t>
      </w:r>
      <w:r>
        <w:rPr>
          <w:lang w:val="en-GB"/>
        </w:rPr>
        <w:t xml:space="preserve">), and </w:t>
      </w:r>
      <w:r w:rsidR="0012065B">
        <w:rPr>
          <w:lang w:val="en-GB"/>
        </w:rPr>
        <w:t>temperature acclimation</w:t>
      </w:r>
      <w:r>
        <w:rPr>
          <w:lang w:val="en-GB"/>
        </w:rPr>
        <w:t xml:space="preserve"> (</w:t>
      </w:r>
      <w:r>
        <w:rPr>
          <w:rFonts w:cstheme="minorHAnsi"/>
          <w:lang w:val="en-GB"/>
        </w:rPr>
        <w:t>β</w:t>
      </w:r>
      <w:r>
        <w:rPr>
          <w:lang w:val="en-GB"/>
        </w:rPr>
        <w:t>=</w:t>
      </w:r>
      <w:r w:rsidR="0012065B">
        <w:rPr>
          <w:lang w:val="en-GB"/>
        </w:rPr>
        <w:t>0.1</w:t>
      </w:r>
      <w:r>
        <w:rPr>
          <w:lang w:val="en-GB"/>
        </w:rPr>
        <w:t>, p&lt;</w:t>
      </w:r>
      <w:r w:rsidR="00A43CA0" w:rsidRPr="00A43CA0">
        <w:rPr>
          <w:lang w:val="en-GB"/>
        </w:rPr>
        <w:t>2e-16</w:t>
      </w:r>
      <w:r>
        <w:rPr>
          <w:lang w:val="en-GB"/>
        </w:rPr>
        <w:t>).</w:t>
      </w:r>
      <w:r w:rsidR="00DB08C4" w:rsidRPr="00DB08C4">
        <w:rPr>
          <w:lang w:val="en-GB"/>
        </w:rPr>
        <w:t xml:space="preserve"> </w:t>
      </w:r>
      <w:r w:rsidR="00DB08C4">
        <w:rPr>
          <w:lang w:val="en-GB"/>
        </w:rPr>
        <w:t xml:space="preserve">For graphical representation of survival data see </w:t>
      </w:r>
      <w:r w:rsidR="00F407C3">
        <w:rPr>
          <w:lang w:val="en-GB"/>
        </w:rPr>
        <w:t>Figure S3</w:t>
      </w:r>
      <w:r w:rsidR="00DB08C4">
        <w:rPr>
          <w:lang w:val="en-GB"/>
        </w:rPr>
        <w:t>b.</w:t>
      </w:r>
    </w:p>
    <w:p w14:paraId="52DAB2E8" w14:textId="77777777" w:rsidR="00CC40A8" w:rsidRDefault="00CC40A8" w:rsidP="003E7F10">
      <w:pPr>
        <w:spacing w:line="480" w:lineRule="auto"/>
        <w:rPr>
          <w:lang w:val="en-GB"/>
        </w:rPr>
      </w:pPr>
      <w:r>
        <w:rPr>
          <w:lang w:val="en-GB"/>
        </w:rPr>
        <w:t xml:space="preserve">We consequently conclude that spiders from the four populations do close to equally well under laboratory conditions, </w:t>
      </w:r>
      <w:r w:rsidR="0061760B">
        <w:rPr>
          <w:lang w:val="en-GB"/>
        </w:rPr>
        <w:t>suggesting that their overall physiological conditions are very similar.</w:t>
      </w:r>
    </w:p>
    <w:p w14:paraId="5CB56D28" w14:textId="77777777" w:rsidR="00A94365" w:rsidRPr="00A94365" w:rsidRDefault="00642C5A" w:rsidP="003E7F10">
      <w:pPr>
        <w:spacing w:line="480" w:lineRule="auto"/>
        <w:rPr>
          <w:lang w:val="en-GB"/>
        </w:rPr>
      </w:pPr>
      <w:r>
        <w:rPr>
          <w:i/>
          <w:noProof/>
          <w:lang w:val="en-GB"/>
        </w:rPr>
        <w:pict w14:anchorId="2DF96D1C">
          <v:shape id="_x0000_i1038" type="#_x0000_t75" alt="" style="width:453.35pt;height:259.35pt;mso-width-percent:0;mso-height-percent:0;mso-width-percent:0;mso-height-percent:0">
            <v:imagedata r:id="rId13" o:title="figure_2_phenoTemp1"/>
          </v:shape>
        </w:pict>
      </w:r>
    </w:p>
    <w:p w14:paraId="3729903E" w14:textId="0226F2C2" w:rsidR="007940A1" w:rsidRPr="00755203" w:rsidRDefault="007940A1" w:rsidP="003E7F10">
      <w:pPr>
        <w:spacing w:line="480" w:lineRule="auto"/>
        <w:rPr>
          <w:i/>
          <w:lang w:val="en-GB"/>
        </w:rPr>
      </w:pPr>
      <w:r>
        <w:rPr>
          <w:i/>
          <w:lang w:val="en-GB"/>
        </w:rPr>
        <w:lastRenderedPageBreak/>
        <w:t xml:space="preserve">Figure 2: </w:t>
      </w:r>
      <w:r w:rsidR="00880480">
        <w:rPr>
          <w:i/>
          <w:lang w:val="en-GB"/>
        </w:rPr>
        <w:t xml:space="preserve">Temperature tolerance tests </w:t>
      </w:r>
      <w:r w:rsidR="006A1B9A">
        <w:rPr>
          <w:i/>
          <w:lang w:val="en-GB"/>
        </w:rPr>
        <w:t>as a function of acclimation temperature for the four populations.</w:t>
      </w:r>
      <w:r w:rsidR="00880480" w:rsidRPr="00880480">
        <w:rPr>
          <w:i/>
          <w:lang w:val="en-GB"/>
        </w:rPr>
        <w:t xml:space="preserve"> </w:t>
      </w:r>
      <w:r w:rsidR="00880480">
        <w:rPr>
          <w:i/>
          <w:lang w:val="en-GB"/>
        </w:rPr>
        <w:t xml:space="preserve">a) </w:t>
      </w:r>
      <w:proofErr w:type="spellStart"/>
      <w:r w:rsidR="00880480">
        <w:rPr>
          <w:i/>
          <w:lang w:val="en-GB"/>
        </w:rPr>
        <w:t>CTmax</w:t>
      </w:r>
      <w:proofErr w:type="spellEnd"/>
      <w:r w:rsidR="00880480">
        <w:rPr>
          <w:i/>
          <w:lang w:val="en-GB"/>
        </w:rPr>
        <w:t xml:space="preserve"> </w:t>
      </w:r>
      <w:r w:rsidR="007362A2">
        <w:rPr>
          <w:i/>
          <w:lang w:val="en-GB"/>
        </w:rPr>
        <w:t xml:space="preserve">with population specific </w:t>
      </w:r>
      <w:r w:rsidR="008E5EE7">
        <w:rPr>
          <w:i/>
          <w:lang w:val="en-GB"/>
        </w:rPr>
        <w:t>acclimation efficiencies</w:t>
      </w:r>
      <w:r w:rsidR="00B3258B">
        <w:rPr>
          <w:i/>
          <w:lang w:val="en-GB"/>
        </w:rPr>
        <w:t xml:space="preserve"> </w:t>
      </w:r>
      <w:r w:rsidR="00880480">
        <w:rPr>
          <w:i/>
          <w:lang w:val="en-GB"/>
        </w:rPr>
        <w:t>of B</w:t>
      </w:r>
      <w:r w:rsidR="0061760B">
        <w:rPr>
          <w:i/>
          <w:lang w:val="en-GB"/>
        </w:rPr>
        <w:t>etta</w:t>
      </w:r>
      <w:r w:rsidR="00880480">
        <w:rPr>
          <w:i/>
          <w:lang w:val="en-GB"/>
        </w:rPr>
        <w:t>=</w:t>
      </w:r>
      <w:r w:rsidR="007362A2">
        <w:rPr>
          <w:i/>
          <w:lang w:val="en-GB"/>
        </w:rPr>
        <w:t>0.1</w:t>
      </w:r>
      <w:r w:rsidR="00B3258B">
        <w:rPr>
          <w:i/>
          <w:lang w:val="en-GB"/>
        </w:rPr>
        <w:t>˚C/˚C</w:t>
      </w:r>
      <w:r w:rsidR="00880480">
        <w:rPr>
          <w:i/>
          <w:lang w:val="en-GB"/>
        </w:rPr>
        <w:t xml:space="preserve">, </w:t>
      </w:r>
      <w:proofErr w:type="spellStart"/>
      <w:r w:rsidR="00880480">
        <w:rPr>
          <w:i/>
          <w:lang w:val="en-GB"/>
        </w:rPr>
        <w:t>K</w:t>
      </w:r>
      <w:r w:rsidR="0061760B">
        <w:rPr>
          <w:i/>
          <w:lang w:val="en-GB"/>
        </w:rPr>
        <w:t>arasburg</w:t>
      </w:r>
      <w:proofErr w:type="spellEnd"/>
      <w:r w:rsidR="00880480">
        <w:rPr>
          <w:i/>
          <w:lang w:val="en-GB"/>
        </w:rPr>
        <w:t>=</w:t>
      </w:r>
      <w:r w:rsidR="007362A2">
        <w:rPr>
          <w:i/>
          <w:lang w:val="en-GB"/>
        </w:rPr>
        <w:t>0.01</w:t>
      </w:r>
      <w:r w:rsidR="00B3258B" w:rsidRPr="00B3258B">
        <w:rPr>
          <w:i/>
          <w:lang w:val="en-GB"/>
        </w:rPr>
        <w:t xml:space="preserve"> </w:t>
      </w:r>
      <w:r w:rsidR="00B3258B">
        <w:rPr>
          <w:i/>
          <w:lang w:val="en-GB"/>
        </w:rPr>
        <w:t>˚C/˚C</w:t>
      </w:r>
      <w:r w:rsidR="00880480">
        <w:rPr>
          <w:i/>
          <w:lang w:val="en-GB"/>
        </w:rPr>
        <w:t xml:space="preserve">, </w:t>
      </w:r>
      <w:proofErr w:type="spellStart"/>
      <w:r w:rsidR="00880480">
        <w:rPr>
          <w:i/>
          <w:lang w:val="en-GB"/>
        </w:rPr>
        <w:t>O</w:t>
      </w:r>
      <w:r w:rsidR="0061760B">
        <w:rPr>
          <w:i/>
          <w:lang w:val="en-GB"/>
        </w:rPr>
        <w:t>tavi</w:t>
      </w:r>
      <w:proofErr w:type="spellEnd"/>
      <w:r w:rsidR="00880480">
        <w:rPr>
          <w:i/>
          <w:lang w:val="en-GB"/>
        </w:rPr>
        <w:t>=</w:t>
      </w:r>
      <w:r w:rsidR="007362A2">
        <w:rPr>
          <w:i/>
          <w:lang w:val="en-GB"/>
        </w:rPr>
        <w:t>0.07</w:t>
      </w:r>
      <w:r w:rsidR="00B3258B" w:rsidRPr="00B3258B">
        <w:rPr>
          <w:i/>
          <w:lang w:val="en-GB"/>
        </w:rPr>
        <w:t xml:space="preserve"> </w:t>
      </w:r>
      <w:r w:rsidR="00B3258B">
        <w:rPr>
          <w:i/>
          <w:lang w:val="en-GB"/>
        </w:rPr>
        <w:t>˚C/˚C</w:t>
      </w:r>
      <w:r w:rsidR="00880480">
        <w:rPr>
          <w:i/>
          <w:lang w:val="en-GB"/>
        </w:rPr>
        <w:t xml:space="preserve">, </w:t>
      </w:r>
      <w:proofErr w:type="spellStart"/>
      <w:r w:rsidR="00880480">
        <w:rPr>
          <w:i/>
          <w:lang w:val="en-GB"/>
        </w:rPr>
        <w:t>S</w:t>
      </w:r>
      <w:r w:rsidR="0061760B">
        <w:rPr>
          <w:i/>
          <w:lang w:val="en-GB"/>
        </w:rPr>
        <w:t>tampriet</w:t>
      </w:r>
      <w:proofErr w:type="spellEnd"/>
      <w:r w:rsidR="00880480">
        <w:rPr>
          <w:i/>
          <w:lang w:val="en-GB"/>
        </w:rPr>
        <w:t>=</w:t>
      </w:r>
      <w:r w:rsidR="007362A2">
        <w:rPr>
          <w:i/>
          <w:lang w:val="en-GB"/>
        </w:rPr>
        <w:t>0.04</w:t>
      </w:r>
      <w:r w:rsidR="00B3258B" w:rsidRPr="00B3258B">
        <w:rPr>
          <w:i/>
          <w:lang w:val="en-GB"/>
        </w:rPr>
        <w:t xml:space="preserve"> </w:t>
      </w:r>
      <w:r w:rsidR="00B3258B">
        <w:rPr>
          <w:i/>
          <w:lang w:val="en-GB"/>
        </w:rPr>
        <w:t>˚C/˚C</w:t>
      </w:r>
      <w:r w:rsidR="007362A2">
        <w:rPr>
          <w:i/>
          <w:lang w:val="en-GB"/>
        </w:rPr>
        <w:t>,</w:t>
      </w:r>
      <w:r w:rsidR="00880480">
        <w:rPr>
          <w:i/>
          <w:lang w:val="en-GB"/>
        </w:rPr>
        <w:t xml:space="preserve"> and </w:t>
      </w:r>
      <w:r w:rsidR="007362A2">
        <w:rPr>
          <w:i/>
          <w:lang w:val="en-GB"/>
        </w:rPr>
        <w:t xml:space="preserve">b) CCR with population specific </w:t>
      </w:r>
      <w:r w:rsidR="00221B19">
        <w:rPr>
          <w:i/>
          <w:lang w:val="en-GB"/>
        </w:rPr>
        <w:t>acclimation capacities</w:t>
      </w:r>
      <w:r w:rsidR="007362A2">
        <w:rPr>
          <w:i/>
          <w:lang w:val="en-GB"/>
        </w:rPr>
        <w:t xml:space="preserve"> of B</w:t>
      </w:r>
      <w:r w:rsidR="0061760B">
        <w:rPr>
          <w:i/>
          <w:lang w:val="en-GB"/>
        </w:rPr>
        <w:t>etta</w:t>
      </w:r>
      <w:r w:rsidR="007362A2">
        <w:rPr>
          <w:i/>
          <w:lang w:val="en-GB"/>
        </w:rPr>
        <w:t>=-0.004</w:t>
      </w:r>
      <w:r w:rsidR="00B3258B" w:rsidRPr="00B3258B">
        <w:rPr>
          <w:i/>
          <w:lang w:val="en-GB"/>
        </w:rPr>
        <w:t xml:space="preserve"> </w:t>
      </w:r>
      <w:r w:rsidR="00B3258B">
        <w:rPr>
          <w:i/>
          <w:lang w:val="en-GB"/>
        </w:rPr>
        <w:t>˚C/˚C</w:t>
      </w:r>
      <w:r w:rsidR="007362A2">
        <w:rPr>
          <w:i/>
          <w:lang w:val="en-GB"/>
        </w:rPr>
        <w:t xml:space="preserve">, </w:t>
      </w:r>
      <w:proofErr w:type="spellStart"/>
      <w:r w:rsidR="007362A2">
        <w:rPr>
          <w:i/>
          <w:lang w:val="en-GB"/>
        </w:rPr>
        <w:t>K</w:t>
      </w:r>
      <w:r w:rsidR="0061760B">
        <w:rPr>
          <w:i/>
          <w:lang w:val="en-GB"/>
        </w:rPr>
        <w:t>arasburg</w:t>
      </w:r>
      <w:proofErr w:type="spellEnd"/>
      <w:r w:rsidR="007362A2">
        <w:rPr>
          <w:i/>
          <w:lang w:val="en-GB"/>
        </w:rPr>
        <w:t>=0.17</w:t>
      </w:r>
      <w:r w:rsidR="00B3258B" w:rsidRPr="00B3258B">
        <w:rPr>
          <w:i/>
          <w:lang w:val="en-GB"/>
        </w:rPr>
        <w:t xml:space="preserve"> </w:t>
      </w:r>
      <w:r w:rsidR="00B3258B">
        <w:rPr>
          <w:i/>
          <w:lang w:val="en-GB"/>
        </w:rPr>
        <w:t>˚C/˚C</w:t>
      </w:r>
      <w:r w:rsidR="007362A2">
        <w:rPr>
          <w:i/>
          <w:lang w:val="en-GB"/>
        </w:rPr>
        <w:t xml:space="preserve">, </w:t>
      </w:r>
      <w:proofErr w:type="spellStart"/>
      <w:r w:rsidR="007362A2">
        <w:rPr>
          <w:i/>
          <w:lang w:val="en-GB"/>
        </w:rPr>
        <w:t>O</w:t>
      </w:r>
      <w:r w:rsidR="0061760B">
        <w:rPr>
          <w:i/>
          <w:lang w:val="en-GB"/>
        </w:rPr>
        <w:t>tavi</w:t>
      </w:r>
      <w:proofErr w:type="spellEnd"/>
      <w:r w:rsidR="007362A2">
        <w:rPr>
          <w:i/>
          <w:lang w:val="en-GB"/>
        </w:rPr>
        <w:t>=0.004</w:t>
      </w:r>
      <w:r w:rsidR="00B3258B" w:rsidRPr="00B3258B">
        <w:rPr>
          <w:i/>
          <w:lang w:val="en-GB"/>
        </w:rPr>
        <w:t xml:space="preserve"> </w:t>
      </w:r>
      <w:r w:rsidR="00B3258B">
        <w:rPr>
          <w:i/>
          <w:lang w:val="en-GB"/>
        </w:rPr>
        <w:t>˚C/˚C</w:t>
      </w:r>
      <w:r w:rsidR="007362A2">
        <w:rPr>
          <w:i/>
          <w:lang w:val="en-GB"/>
        </w:rPr>
        <w:t xml:space="preserve">, </w:t>
      </w:r>
      <w:proofErr w:type="spellStart"/>
      <w:r w:rsidR="007362A2">
        <w:rPr>
          <w:i/>
          <w:lang w:val="en-GB"/>
        </w:rPr>
        <w:t>S</w:t>
      </w:r>
      <w:r w:rsidR="0061760B">
        <w:rPr>
          <w:i/>
          <w:lang w:val="en-GB"/>
        </w:rPr>
        <w:t>tampriet</w:t>
      </w:r>
      <w:proofErr w:type="spellEnd"/>
      <w:r w:rsidR="007362A2">
        <w:rPr>
          <w:i/>
          <w:lang w:val="en-GB"/>
        </w:rPr>
        <w:t>=</w:t>
      </w:r>
      <w:r w:rsidR="00616E4C">
        <w:rPr>
          <w:i/>
          <w:lang w:val="en-GB"/>
        </w:rPr>
        <w:t>0.11</w:t>
      </w:r>
      <w:r w:rsidR="00B3258B" w:rsidRPr="00B3258B">
        <w:rPr>
          <w:i/>
          <w:lang w:val="en-GB"/>
        </w:rPr>
        <w:t xml:space="preserve"> </w:t>
      </w:r>
      <w:r w:rsidR="00B3258B">
        <w:rPr>
          <w:i/>
          <w:lang w:val="en-GB"/>
        </w:rPr>
        <w:t>˚C/˚C</w:t>
      </w:r>
      <w:r w:rsidR="007362A2">
        <w:rPr>
          <w:i/>
          <w:lang w:val="en-GB"/>
        </w:rPr>
        <w:t>.</w:t>
      </w:r>
      <w:r w:rsidR="00880480">
        <w:rPr>
          <w:i/>
          <w:lang w:val="en-GB"/>
        </w:rPr>
        <w:t xml:space="preserve"> T</w:t>
      </w:r>
      <w:r w:rsidR="006A1B9A">
        <w:rPr>
          <w:i/>
          <w:lang w:val="en-GB"/>
        </w:rPr>
        <w:t>he x-value</w:t>
      </w:r>
      <w:r w:rsidR="00880480">
        <w:rPr>
          <w:i/>
          <w:lang w:val="en-GB"/>
        </w:rPr>
        <w:t>s</w:t>
      </w:r>
      <w:r w:rsidR="007362A2">
        <w:rPr>
          <w:i/>
          <w:lang w:val="en-GB"/>
        </w:rPr>
        <w:t xml:space="preserve"> for the points</w:t>
      </w:r>
      <w:r w:rsidR="006A1B9A">
        <w:rPr>
          <w:i/>
          <w:lang w:val="en-GB"/>
        </w:rPr>
        <w:t xml:space="preserve"> has been moved slightly for easier interpretation of the population specific responses.</w:t>
      </w:r>
    </w:p>
    <w:p w14:paraId="508F65E7" w14:textId="77777777" w:rsidR="00F76982" w:rsidRPr="00755203" w:rsidRDefault="00704381" w:rsidP="003E7F10">
      <w:pPr>
        <w:pStyle w:val="Heading2"/>
        <w:spacing w:line="480" w:lineRule="auto"/>
        <w:rPr>
          <w:lang w:val="en-GB"/>
        </w:rPr>
      </w:pPr>
      <w:r w:rsidRPr="00755203">
        <w:rPr>
          <w:lang w:val="en-GB"/>
        </w:rPr>
        <w:t>Critical thermal maximum (</w:t>
      </w:r>
      <w:proofErr w:type="spellStart"/>
      <w:r w:rsidRPr="00755203">
        <w:rPr>
          <w:lang w:val="en-GB"/>
        </w:rPr>
        <w:t>CTmax</w:t>
      </w:r>
      <w:proofErr w:type="spellEnd"/>
      <w:r w:rsidRPr="00755203">
        <w:rPr>
          <w:lang w:val="en-GB"/>
        </w:rPr>
        <w:t>)</w:t>
      </w:r>
    </w:p>
    <w:p w14:paraId="3F60740A" w14:textId="5ABC7361" w:rsidR="00DA76E9" w:rsidRDefault="008B1E47" w:rsidP="003E7F10">
      <w:pPr>
        <w:pStyle w:val="NoSpacing"/>
        <w:spacing w:line="480" w:lineRule="auto"/>
        <w:rPr>
          <w:lang w:val="en-GB"/>
        </w:rPr>
      </w:pPr>
      <w:r w:rsidRPr="00755203">
        <w:rPr>
          <w:lang w:val="en-GB"/>
        </w:rPr>
        <w:t xml:space="preserve">The </w:t>
      </w:r>
      <w:r w:rsidR="009B2545">
        <w:rPr>
          <w:lang w:val="en-GB"/>
        </w:rPr>
        <w:t>best</w:t>
      </w:r>
      <w:r w:rsidRPr="00755203">
        <w:rPr>
          <w:lang w:val="en-GB"/>
        </w:rPr>
        <w:t xml:space="preserve"> model </w:t>
      </w:r>
      <w:r w:rsidR="00606468">
        <w:rPr>
          <w:lang w:val="en-GB"/>
        </w:rPr>
        <w:t xml:space="preserve">for </w:t>
      </w:r>
      <w:proofErr w:type="spellStart"/>
      <w:r w:rsidR="00606468">
        <w:rPr>
          <w:lang w:val="en-GB"/>
        </w:rPr>
        <w:t>CTmax</w:t>
      </w:r>
      <w:proofErr w:type="spellEnd"/>
      <w:r w:rsidR="00606468">
        <w:rPr>
          <w:lang w:val="en-GB"/>
        </w:rPr>
        <w:t xml:space="preserve"> </w:t>
      </w:r>
      <w:r w:rsidR="009B2545">
        <w:rPr>
          <w:lang w:val="en-GB"/>
        </w:rPr>
        <w:t>(</w:t>
      </w:r>
      <w:proofErr w:type="spellStart"/>
      <w:r w:rsidR="00606468">
        <w:rPr>
          <w:lang w:val="en-GB"/>
        </w:rPr>
        <w:t>lm</w:t>
      </w:r>
      <w:proofErr w:type="spellEnd"/>
      <w:r w:rsidR="00606468">
        <w:rPr>
          <w:lang w:val="en-GB"/>
        </w:rPr>
        <w:t xml:space="preserve"> in R</w:t>
      </w:r>
      <w:r w:rsidR="009B2545">
        <w:rPr>
          <w:lang w:val="en-GB"/>
        </w:rPr>
        <w:t xml:space="preserve">: </w:t>
      </w:r>
      <w:proofErr w:type="spellStart"/>
      <w:r w:rsidR="009B2545">
        <w:rPr>
          <w:lang w:val="en-GB"/>
        </w:rPr>
        <w:t>CTmax</w:t>
      </w:r>
      <w:proofErr w:type="spellEnd"/>
      <w:r w:rsidR="009B2545" w:rsidRPr="009B2545">
        <w:rPr>
          <w:lang w:val="en-GB"/>
        </w:rPr>
        <w:t xml:space="preserve"> ~ Po</w:t>
      </w:r>
      <w:r w:rsidR="009B2545">
        <w:rPr>
          <w:lang w:val="en-GB"/>
        </w:rPr>
        <w:t xml:space="preserve">pulation * </w:t>
      </w:r>
      <w:r w:rsidR="00D0365C">
        <w:rPr>
          <w:lang w:val="en-GB"/>
        </w:rPr>
        <w:t>Temperature</w:t>
      </w:r>
      <w:r w:rsidR="009B2545">
        <w:rPr>
          <w:lang w:val="en-GB"/>
        </w:rPr>
        <w:t xml:space="preserve"> + Mass </w:t>
      </w:r>
      <w:r w:rsidR="009B2545" w:rsidRPr="009B2545">
        <w:rPr>
          <w:lang w:val="en-GB"/>
        </w:rPr>
        <w:t>+ F</w:t>
      </w:r>
      <w:r w:rsidR="005A2523">
        <w:rPr>
          <w:lang w:val="en-GB"/>
        </w:rPr>
        <w:t>e</w:t>
      </w:r>
      <w:r w:rsidR="009B2545" w:rsidRPr="009B2545">
        <w:rPr>
          <w:lang w:val="en-GB"/>
        </w:rPr>
        <w:t>ed</w:t>
      </w:r>
      <w:r w:rsidR="009B2545">
        <w:rPr>
          <w:lang w:val="en-GB"/>
        </w:rPr>
        <w:t xml:space="preserve">ing </w:t>
      </w:r>
      <w:r w:rsidR="009B2545" w:rsidRPr="009B2545">
        <w:rPr>
          <w:lang w:val="en-GB"/>
        </w:rPr>
        <w:t>+ D</w:t>
      </w:r>
      <w:r w:rsidR="009B2545">
        <w:rPr>
          <w:lang w:val="en-GB"/>
        </w:rPr>
        <w:t>ays_at</w:t>
      </w:r>
      <w:r w:rsidR="009B2545" w:rsidRPr="009B2545">
        <w:rPr>
          <w:lang w:val="en-GB"/>
        </w:rPr>
        <w:t>_21</w:t>
      </w:r>
      <w:r w:rsidR="00FE489D">
        <w:rPr>
          <w:lang w:val="en-GB"/>
        </w:rPr>
        <w:t>, R</w:t>
      </w:r>
      <w:r w:rsidR="00FE489D">
        <w:rPr>
          <w:vertAlign w:val="superscript"/>
          <w:lang w:val="en-GB"/>
        </w:rPr>
        <w:t>2</w:t>
      </w:r>
      <w:r w:rsidR="00FE489D">
        <w:rPr>
          <w:lang w:val="en-GB"/>
        </w:rPr>
        <w:t>=0.41, F(10,298)=20.61, p&lt;</w:t>
      </w:r>
      <w:r w:rsidR="00A43CA0" w:rsidRPr="00A43CA0">
        <w:rPr>
          <w:lang w:val="en-US"/>
        </w:rPr>
        <w:t xml:space="preserve"> </w:t>
      </w:r>
      <w:r w:rsidR="00A43CA0" w:rsidRPr="00A43CA0">
        <w:rPr>
          <w:lang w:val="en-GB"/>
        </w:rPr>
        <w:t>2.2e-16</w:t>
      </w:r>
      <w:r w:rsidR="004D73F5">
        <w:rPr>
          <w:lang w:val="en-GB"/>
        </w:rPr>
        <w:t xml:space="preserve">, </w:t>
      </w:r>
      <w:proofErr w:type="spellStart"/>
      <w:r w:rsidR="004D73F5">
        <w:rPr>
          <w:lang w:val="en-GB"/>
        </w:rPr>
        <w:t>suppl</w:t>
      </w:r>
      <w:proofErr w:type="spellEnd"/>
      <w:r w:rsidR="004D73F5">
        <w:rPr>
          <w:lang w:val="en-GB"/>
        </w:rPr>
        <w:t xml:space="preserve"> table </w:t>
      </w:r>
      <w:proofErr w:type="spellStart"/>
      <w:r w:rsidR="004D73F5">
        <w:rPr>
          <w:lang w:val="en-GB"/>
        </w:rPr>
        <w:t>Xctmax</w:t>
      </w:r>
      <w:proofErr w:type="spellEnd"/>
      <w:r w:rsidR="00B112F4">
        <w:rPr>
          <w:lang w:val="en-GB"/>
        </w:rPr>
        <w:t>)</w:t>
      </w:r>
      <w:r w:rsidR="009B2545">
        <w:rPr>
          <w:lang w:val="en-GB"/>
        </w:rPr>
        <w:t xml:space="preserve"> </w:t>
      </w:r>
      <w:r w:rsidRPr="00755203">
        <w:rPr>
          <w:lang w:val="en-GB"/>
        </w:rPr>
        <w:t>revealed a</w:t>
      </w:r>
      <w:r w:rsidR="004D73F5">
        <w:rPr>
          <w:lang w:val="en-GB"/>
        </w:rPr>
        <w:t>n overall</w:t>
      </w:r>
      <w:r w:rsidRPr="00755203">
        <w:rPr>
          <w:lang w:val="en-GB"/>
        </w:rPr>
        <w:t xml:space="preserve"> significant effect of both </w:t>
      </w:r>
      <w:r w:rsidR="00B87AE1" w:rsidRPr="00755203">
        <w:rPr>
          <w:lang w:val="en-GB"/>
        </w:rPr>
        <w:t>tempe</w:t>
      </w:r>
      <w:r w:rsidR="006E2721">
        <w:rPr>
          <w:lang w:val="en-GB"/>
        </w:rPr>
        <w:t>rature acclimation (</w:t>
      </w:r>
      <w:r w:rsidR="00B112F4">
        <w:rPr>
          <w:lang w:val="en-GB"/>
        </w:rPr>
        <w:t>p&lt;</w:t>
      </w:r>
      <w:r w:rsidR="00A43CA0" w:rsidRPr="00A43CA0">
        <w:rPr>
          <w:lang w:val="en-GB"/>
        </w:rPr>
        <w:t>2.2e-16</w:t>
      </w:r>
      <w:r w:rsidR="00B112F4">
        <w:rPr>
          <w:lang w:val="en-GB"/>
        </w:rPr>
        <w:t>)</w:t>
      </w:r>
      <w:r w:rsidR="006E2721">
        <w:rPr>
          <w:lang w:val="en-GB"/>
        </w:rPr>
        <w:t xml:space="preserve">, </w:t>
      </w:r>
      <w:r w:rsidR="00B87AE1" w:rsidRPr="00755203">
        <w:rPr>
          <w:lang w:val="en-GB"/>
        </w:rPr>
        <w:t>population (</w:t>
      </w:r>
      <w:r w:rsidR="00E76E4D">
        <w:rPr>
          <w:lang w:val="en-GB"/>
        </w:rPr>
        <w:t>p&lt;</w:t>
      </w:r>
      <w:r w:rsidR="00606468">
        <w:rPr>
          <w:lang w:val="en-GB"/>
        </w:rPr>
        <w:t>0.000</w:t>
      </w:r>
      <w:r w:rsidR="00B87AE1" w:rsidRPr="00755203">
        <w:rPr>
          <w:lang w:val="en-GB"/>
        </w:rPr>
        <w:t>)</w:t>
      </w:r>
      <w:r w:rsidRPr="00755203">
        <w:rPr>
          <w:lang w:val="en-GB"/>
        </w:rPr>
        <w:t xml:space="preserve"> </w:t>
      </w:r>
      <w:r w:rsidR="006E2721">
        <w:rPr>
          <w:lang w:val="en-GB"/>
        </w:rPr>
        <w:t>and interaction effect</w:t>
      </w:r>
      <w:r w:rsidR="00BF7F1B">
        <w:rPr>
          <w:lang w:val="en-GB"/>
        </w:rPr>
        <w:t>s</w:t>
      </w:r>
      <w:r w:rsidR="006E2721">
        <w:rPr>
          <w:lang w:val="en-GB"/>
        </w:rPr>
        <w:t xml:space="preserve"> </w:t>
      </w:r>
      <w:r w:rsidRPr="00755203">
        <w:rPr>
          <w:lang w:val="en-GB"/>
        </w:rPr>
        <w:t xml:space="preserve">on </w:t>
      </w:r>
      <w:proofErr w:type="spellStart"/>
      <w:r w:rsidRPr="00755203">
        <w:rPr>
          <w:lang w:val="en-GB"/>
        </w:rPr>
        <w:t>CTmax</w:t>
      </w:r>
      <w:proofErr w:type="spellEnd"/>
      <w:r w:rsidR="00606468">
        <w:rPr>
          <w:lang w:val="en-GB"/>
        </w:rPr>
        <w:t xml:space="preserve"> (p</w:t>
      </w:r>
      <w:r w:rsidR="00A43CA0">
        <w:rPr>
          <w:lang w:val="en-GB"/>
        </w:rPr>
        <w:t>=</w:t>
      </w:r>
      <w:r w:rsidR="00A43CA0" w:rsidRPr="00A43CA0">
        <w:rPr>
          <w:lang w:val="en-GB"/>
        </w:rPr>
        <w:t>1.3e-07</w:t>
      </w:r>
      <w:r w:rsidR="00606468">
        <w:rPr>
          <w:lang w:val="en-GB"/>
        </w:rPr>
        <w:t>)</w:t>
      </w:r>
      <w:r w:rsidR="004D73F5">
        <w:rPr>
          <w:lang w:val="en-GB"/>
        </w:rPr>
        <w:t xml:space="preserve"> using </w:t>
      </w:r>
      <w:proofErr w:type="spellStart"/>
      <w:r w:rsidR="004D73F5">
        <w:rPr>
          <w:lang w:val="en-GB"/>
        </w:rPr>
        <w:t>anova</w:t>
      </w:r>
      <w:proofErr w:type="spellEnd"/>
      <w:r w:rsidR="006E2721">
        <w:rPr>
          <w:lang w:val="en-GB"/>
        </w:rPr>
        <w:t xml:space="preserve">. </w:t>
      </w:r>
      <w:r w:rsidR="009B2545">
        <w:rPr>
          <w:lang w:val="en-GB"/>
        </w:rPr>
        <w:t>The model</w:t>
      </w:r>
      <w:r w:rsidR="006E2721">
        <w:rPr>
          <w:lang w:val="en-GB"/>
        </w:rPr>
        <w:t xml:space="preserve"> </w:t>
      </w:r>
      <w:r w:rsidR="00D2743A">
        <w:rPr>
          <w:lang w:val="en-GB"/>
        </w:rPr>
        <w:t xml:space="preserve">also found </w:t>
      </w:r>
      <w:r w:rsidR="00E76E4D">
        <w:rPr>
          <w:lang w:val="en-GB"/>
        </w:rPr>
        <w:t>smaller but</w:t>
      </w:r>
      <w:r w:rsidR="006E2721">
        <w:rPr>
          <w:lang w:val="en-GB"/>
        </w:rPr>
        <w:t xml:space="preserve"> significant effect</w:t>
      </w:r>
      <w:r w:rsidR="00D2743A">
        <w:rPr>
          <w:lang w:val="en-GB"/>
        </w:rPr>
        <w:t>s</w:t>
      </w:r>
      <w:r w:rsidR="006E2721">
        <w:rPr>
          <w:lang w:val="en-GB"/>
        </w:rPr>
        <w:t xml:space="preserve"> of mass</w:t>
      </w:r>
      <w:r w:rsidR="00606468">
        <w:rPr>
          <w:lang w:val="en-GB"/>
        </w:rPr>
        <w:t xml:space="preserve"> (p=0.004)</w:t>
      </w:r>
      <w:r w:rsidR="006E2721">
        <w:rPr>
          <w:lang w:val="en-GB"/>
        </w:rPr>
        <w:t>, days since feeding</w:t>
      </w:r>
      <w:r w:rsidR="00606468">
        <w:rPr>
          <w:lang w:val="en-GB"/>
        </w:rPr>
        <w:t xml:space="preserve"> (p=0.02)</w:t>
      </w:r>
      <w:r w:rsidR="006E2721">
        <w:rPr>
          <w:lang w:val="en-GB"/>
        </w:rPr>
        <w:t xml:space="preserve"> and </w:t>
      </w:r>
      <w:r w:rsidR="00D2743A">
        <w:rPr>
          <w:lang w:val="en-GB"/>
        </w:rPr>
        <w:t xml:space="preserve">number of </w:t>
      </w:r>
      <w:r w:rsidR="00606468">
        <w:rPr>
          <w:lang w:val="en-GB"/>
        </w:rPr>
        <w:t>days at 21</w:t>
      </w:r>
      <w:r w:rsidR="00606468">
        <w:rPr>
          <w:rFonts w:cstheme="minorHAnsi"/>
          <w:lang w:val="en-GB"/>
        </w:rPr>
        <w:t>˚</w:t>
      </w:r>
      <w:r w:rsidR="00606468">
        <w:rPr>
          <w:lang w:val="en-GB"/>
        </w:rPr>
        <w:t xml:space="preserve">C </w:t>
      </w:r>
      <w:r w:rsidR="006E2721">
        <w:rPr>
          <w:lang w:val="en-GB"/>
        </w:rPr>
        <w:t xml:space="preserve">before </w:t>
      </w:r>
      <w:r w:rsidR="00D2743A">
        <w:rPr>
          <w:lang w:val="en-GB"/>
        </w:rPr>
        <w:t xml:space="preserve">undergoing </w:t>
      </w:r>
      <w:r w:rsidR="006E2721">
        <w:rPr>
          <w:lang w:val="en-GB"/>
        </w:rPr>
        <w:t>treatment</w:t>
      </w:r>
      <w:r w:rsidR="0097757A">
        <w:rPr>
          <w:lang w:val="en-GB"/>
        </w:rPr>
        <w:t xml:space="preserve"> </w:t>
      </w:r>
      <w:r w:rsidR="00606468">
        <w:rPr>
          <w:lang w:val="en-GB"/>
        </w:rPr>
        <w:t>(p</w:t>
      </w:r>
      <w:r w:rsidR="0012065B">
        <w:rPr>
          <w:lang w:val="en-GB"/>
        </w:rPr>
        <w:t>=</w:t>
      </w:r>
      <w:r w:rsidR="00606468">
        <w:rPr>
          <w:lang w:val="en-GB"/>
        </w:rPr>
        <w:t>0.02</w:t>
      </w:r>
      <w:r w:rsidR="0012065B">
        <w:rPr>
          <w:lang w:val="en-GB"/>
        </w:rPr>
        <w:t>).</w:t>
      </w:r>
      <w:r w:rsidR="00E570F3">
        <w:rPr>
          <w:lang w:val="en-GB"/>
        </w:rPr>
        <w:t xml:space="preserve"> </w:t>
      </w:r>
      <w:r w:rsidR="000556C5">
        <w:rPr>
          <w:lang w:val="en-GB"/>
        </w:rPr>
        <w:t xml:space="preserve">We included mass in our analysis, since spider mass was initially different between populations, and could influence temperature tolerance measurements </w:t>
      </w:r>
      <w:r w:rsidR="00221B19">
        <w:rPr>
          <w:lang w:val="en-GB"/>
        </w:rPr>
        <w:fldChar w:fldCharType="begin" w:fldLock="1"/>
      </w:r>
      <w:r w:rsidR="00EC5537">
        <w:rPr>
          <w:lang w:val="en-GB"/>
        </w:rPr>
        <w:instrText>ADDIN CSL_CITATION {"citationItems":[{"id":"ITEM-1","itemData":{"DOI":"10.1016/J.CBPA.2021.110974","ISSN":"1095-6433","PMID":"33965582","abstract":"High-latitude ectotherms contend with large daily and seasonal temperature variation. Summer-collected wolf spiders (Araneae; Lycosidae) from sub-Arctic and Arctic habitats have been previously documented as having low temperature tolerance insufficient for surviving year-round in their habitat. We tested two competing hypotheses: that they would have broad thermal breadth, or that they would use plasticity to extend the range of their thermal performance. We collected Pardosa moesta and P. lapponica from the Yukon Territory, Canada, P. furcifera, P. groenlandica, and P. hyperborea from southern Greenland, and P. hyperborea from sub-Arctic Norway, and acclimated them to warm (12 or 20 °C) or cool (4 °C) conditions under constant light for one week. We measured critical thermal minimum (CTmin) or supercooling point (SCP) as a measure of lower thermal limit, and critical thermal maximum (CTmax) as a measure of upper thermal limit. We found relatively little impact of acclimation on thermal limits, and some counterintuitive responses; for example, warm acclimation decreased the SCP and/or cool acclimation increased the CTmax in several cases. Together, this meant that acclimation did not appear to modify the thermal breadth, which supports our first hypothesis, but allows us to reject the hypothesis that spiders use plasticity to fine-tune their thermal physiology, at least in the summer. We note that we still cannot explain how these spiders withstand the very cold winters, and speculate that there are acclimatisation cues or processes that we were unable to capture in our study.","author":[{"dropping-particle":"","family":"Anthony","given":"Susan E.","non-dropping-particle":"","parse-names":false,"suffix":""},{"dropping-particle":"","family":"Buddle","given":"Christopher M.","non-dropping-particle":"","parse-names":false,"suffix":""},{"dropping-particle":"","family":"Høye","given":"Toke T.","non-dropping-particle":"","parse-names":false,"suffix":""},{"dropping-particle":"","family":"Hein","given":"Nils","non-dropping-particle":"","parse-names":false,"suffix":""},{"dropping-particle":"","family":"Sinclair","given":"Brent J.","non-dropping-particle":"","parse-names":false,"suffix":""}],"container-title":"Comparative Biochemistry and Physiology Part A: Molecular &amp; Integrative Physiology","id":"ITEM-1","issued":{"date-parts":[["2021","7","1"]]},"page":"110974","publisher":"Pergamon","title":"Thermal acclimation has limited effect on the thermal tolerances of summer-collected Arctic and sub-Arctic wolf spiders","type":"article-journal","volume":"257"},"uris":["http://www.mendeley.com/documents/?uuid=5c2a653e-fbd3-3765-804c-63e6c60d60a7"]},{"id":"ITEM-2","itemData":{"DOI":"10.1007/S00360-021-01385-7/FIGURES/3","ISSN":"01741578","PMID":"34173046","abstract":"The time required to recover from cold exposure (chill coma recovery time) may represent an important metric of performance and has been linked to geographic distributions of diverse species. Chill coma recovery time (CCRT) has rarely been measured in bumble bees (genus Bombus) but may provide insights regarding recent changes in their distributions. We measured CCRT of Bombus vosnesenskii workers reared in common garden laboratory conditions from queens collected across altitude and latitude in the Western United States. We also compared CCRTs of male and female bumble bees because males are often overlooked in studies of bumble bee ecology and physiology and may differ in their ability to respond to cold temperatures. We found no relationship between CCRT and local climate at the queen collection sites, but CCRT varied significantly with sex and body mass. Because differences in the ability to recover from cold temperatures have been shown in wild-caught Bombus, we predict that variability in CCRT may be strongly influenced by plasticity.","author":[{"dropping-particle":"","family":"Oyen","given":"K. Jeannet","non-dropping-particle":"","parse-names":false,"suffix":""},{"dropping-particle":"","family":"Jardine","given":"Laura E.","non-dropping-particle":"","parse-names":false,"suffix":""},{"dropping-particle":"","family":"Parsons","given":"Zachary M.","non-dropping-particle":"","parse-names":false,"suffix":""},{"dropping-particle":"","family":"Herndon","given":"James D.","non-dropping-particle":"","parse-names":false,"suffix":""},{"dropping-particle":"","family":"Strange","given":"James P.","non-dropping-particle":"","parse-names":false,"suffix":""},{"dropping-particle":"","family":"Lozier","given":"Jeffrey D.","non-dropping-particle":"","parse-names":false,"suffix":""},{"dropping-particle":"","family":"Dillon","given":"Michael E.","non-dropping-particle":"","parse-names":false,"suffix":""}],"container-title":"Journal of Comparative Physiology B: Biochemical, Systemic, and Environmental Physiology","id":"ITEM-2","issue":"5","issued":{"date-parts":[["2021","9","1"]]},"page":"843-854","publisher":"Springer Science and Business Media Deutschland GmbH","title":"Body mass and sex, not local climate, drive differences in chill coma recovery times in common garden reared bumble bees","type":"article-journal","volume":"191"},"uris":["http://www.mendeley.com/documents/?uuid=10c444b0-e85b-302b-9f8e-04dc8c98f649"]}],"mendeley":{"formattedCitation":"(Anthony, Buddle, Høye, Hein, &amp; Sinclair, 2021; Oyen et al., 2021)","plainTextFormattedCitation":"(Anthony, Buddle, Høye, Hein, &amp; Sinclair, 2021; Oyen et al., 2021)","previouslyFormattedCitation":"(Anthony, Buddle, Høye, Hein, &amp; Sinclair, 2021; Oyen et al., 2021)"},"properties":{"noteIndex":0},"schema":"https://github.com/citation-style-language/schema/raw/master/csl-citation.json"}</w:instrText>
      </w:r>
      <w:r w:rsidR="00221B19">
        <w:rPr>
          <w:lang w:val="en-GB"/>
        </w:rPr>
        <w:fldChar w:fldCharType="separate"/>
      </w:r>
      <w:r w:rsidR="00221B19" w:rsidRPr="00221B19">
        <w:rPr>
          <w:noProof/>
          <w:lang w:val="en-GB"/>
        </w:rPr>
        <w:t>(Anthony, Buddle, Høye, Hein, &amp; Sinclair, 2021; Oyen et al., 2021)</w:t>
      </w:r>
      <w:r w:rsidR="00221B19">
        <w:rPr>
          <w:lang w:val="en-GB"/>
        </w:rPr>
        <w:fldChar w:fldCharType="end"/>
      </w:r>
      <w:r w:rsidR="000556C5">
        <w:rPr>
          <w:lang w:val="en-GB"/>
        </w:rPr>
        <w:t xml:space="preserve"> and thus confound our results. Time spend in the lab could influence our results, since we </w:t>
      </w:r>
      <w:r w:rsidR="0021525F">
        <w:rPr>
          <w:lang w:val="en-GB"/>
        </w:rPr>
        <w:t>– for practical reasons – could not acclimate and test all spiders at once, and thus chose the largest</w:t>
      </w:r>
      <w:r w:rsidR="000556C5">
        <w:rPr>
          <w:lang w:val="en-GB"/>
        </w:rPr>
        <w:t xml:space="preserve"> spiders</w:t>
      </w:r>
      <w:r w:rsidR="0021525F">
        <w:rPr>
          <w:lang w:val="en-GB"/>
        </w:rPr>
        <w:t xml:space="preserve"> </w:t>
      </w:r>
      <w:r w:rsidR="000556C5">
        <w:rPr>
          <w:lang w:val="en-GB"/>
        </w:rPr>
        <w:t>(indicating maturity)</w:t>
      </w:r>
      <w:r w:rsidR="0021525F">
        <w:rPr>
          <w:lang w:val="en-GB"/>
        </w:rPr>
        <w:t xml:space="preserve"> in each population to run though treatments first. </w:t>
      </w:r>
      <w:r w:rsidR="00BB590C">
        <w:rPr>
          <w:lang w:val="en-GB"/>
        </w:rPr>
        <w:t>We included feeding status since feeding – for practical reasons – were done on specific days for all spiders, and f</w:t>
      </w:r>
      <w:r w:rsidR="0021525F">
        <w:rPr>
          <w:lang w:val="en-GB"/>
        </w:rPr>
        <w:t>eeding status could influence temperature tolerances</w:t>
      </w:r>
      <w:r w:rsidR="004565C2">
        <w:rPr>
          <w:lang w:val="en-GB"/>
        </w:rPr>
        <w:t xml:space="preserve"> </w:t>
      </w:r>
      <w:r w:rsidR="004565C2">
        <w:rPr>
          <w:lang w:val="en-GB"/>
        </w:rPr>
        <w:fldChar w:fldCharType="begin" w:fldLock="1"/>
      </w:r>
      <w:r w:rsidR="00221B19">
        <w:rPr>
          <w:lang w:val="en-GB"/>
        </w:rPr>
        <w:instrText>ADDIN CSL_CITATION {"citationItems":[{"id":"ITEM-1","itemData":{"DOI":"10.1016/J.JINSPHYS.2018.09.002","ISSN":"0022-1910","PMID":"30273554","abstract":"Heat tolerance is commonly assessed as the critical thermal maximum (CTmax) using the dynamic method exposing organisms to a gradually increasing (ramping) temperature until organisms fall into a coma. The CTmax estimate is dependent on the ramping rate, with decreased rates leading to longer treatments and ultimately lower CTmax estimates. There is a current discussion surrounding the physiological dynamics of the effect of the time of exposure by temperature interaction on these estimates. Besides temperature the time of exposure to limited food (starvation), desiccation, and reduced levels of oxygen or increased levels of CO2 may, in interaction with ramping rate, act as confounding factors when assessing upper thermal limits using the dynamic method. Here we test the role of the different potentially confounding factors for assaying thermal tolerance using a ramping assay under four different ramping rates, varying from 0.01 °C/min to 0.2 °C/min. We find that CTmax values are higher at faster ramping rates and that oxygen or CO2 concentration does not show any negative effect on the CTmax values obtained within the experimental pre-treatment period (32 h). Both water (up to 6 h) and food (up to 42 h) deprivation prior to assay showed a negative correlation with thermal tolerance of the flies. For both traits, we found a significant interaction with ramping rate, most likely due to prolonged assays at lower rates. However, as little water was lost during the ramping assay and as food deprivation only modestly affected CTmax values, results were very robust to the conditions experienced during the assay (even at slow rates) and mainly affected by the conditions experienced prior to performing the assay. Thus, for the most commonly applied experimental conditions CTmax estimates are unlikely to be biased or confounded by ramping rate, starvation, desiccation or deteriorating atmospheric composition.","author":[{"dropping-particle":"","family":"Manenti","given":"Tommaso","non-dropping-particle":"","parse-names":false,"suffix":""},{"dropping-particle":"","family":"Cunha","given":"Tomás Rocha","non-dropping-particle":"","parse-names":false,"suffix":""},{"dropping-particle":"","family":"Sørensen","given":"Jesper Givskov","non-dropping-particle":"","parse-names":false,"suffix":""},{"dropping-particle":"","family":"Loeschcke","given":"Volker","non-dropping-particle":"","parse-names":false,"suffix":""}],"container-title":"Journal of Insect Physiology","id":"ITEM-1","issued":{"date-parts":[["2018","11","1"]]},"page":"1-7","publisher":"Pergamon","title":"How much starvation, desiccation and oxygen depletion can Drosophila melanogaster tolerate before its upper thermal limits are affected?","type":"article-journal","volume":"111"},"uris":["http://www.mendeley.com/documents/?uuid=1ef7e065-66ba-3d8a-8c8e-68de8a1c5eab"]},{"id":"ITEM-2","itemData":{"DOI":"10.1016/J.JTHERBIO.2009.09.002","ISSN":"0306-4565","abstract":"1.Determining the critical thermal limits to activity is a first step towards clarifying how temperature affects population dynamics and geographic distribution of ectothermic insects. However, thermal tolerance may be influenced by a number of factors at the species or population level, including age, gender and feeding status.2.Here, we report the results of experiments investigating the effects of age, gender and feeding status on adult Mediterranean fruit fly (Ceratis capitata) and Natal fruit fly (Ceratitis rosa) thermal tolerance. We measured critical thermal maximum (CTmax) and critical thermal minimum (CTmin) using a dynamic method on different ages (2, 5, 9, 14, 28 days old) and feeding states (recently fed vs. fasted for 48 h) in both genders of adult C. rosa and C. capitata.3.Results show that for the adult life-stage of C. rosa and C. capitata CTmax significantly increases with age up to 14 days. Generally, CTmin also varied with age and 14-day-old flies were the most low temperature tolerant. However, 28-day-old flies in both species generally had poorer thermal tolerance (i.e. narrower thermal range) than younger flies. Feeding significantly improved both CTmax and CTmin while gender had little influence.4.Preliminary comparisons of C. capitata and C. rosa thermal tolerance suggests that both species have similar CTmin (5.4-6.6 °C) but C. capitata have significantly higher CTmax (42.4-43.0 °C) than C. rosa (41.8-42.4 °C). These results support observations that C. capitata inhabits warmer geographic areas than C. rosa. Furthermore, these data are significant for understanding population dynamics under agro-ecosystem conditions and the potential geographic distribution of these species. © 2009 Elsevier Ltd. All rights reserved.","author":[{"dropping-particle":"","family":"Nyamukondiwa","given":"Casper","non-dropping-particle":"","parse-names":false,"suffix":""},{"dropping-particle":"","family":"Terblanche","given":"John S.","non-dropping-particle":"","parse-names":false,"suffix":""}],"container-title":"Journal of Thermal Biology","id":"ITEM-2","issue":"8","issued":{"date-parts":[["2009","12","1"]]},"page":"406-414","publisher":"Pergamon","title":"Thermal tolerance in adult Mediterranean and Natal fruit flies (Ceratitis capitata and Ceratitis rosa): Effects of age, gender and feeding status","type":"article-journal","volume":"34"},"uris":["http://www.mendeley.com/documents/?uuid=c623c686-5542-32e9-b9b5-252e6f5b3d39"]}],"mendeley":{"formattedCitation":"(Manenti, Cunha, Sørensen, &amp; Loeschcke, 2018; Nyamukondiwa &amp; Terblanche, 2009)","plainTextFormattedCitation":"(Manenti, Cunha, Sørensen, &amp; Loeschcke, 2018; Nyamukondiwa &amp; Terblanche, 2009)","previouslyFormattedCitation":"(Manenti, Cunha, Sørensen, &amp; Loeschcke, 2018; Nyamukondiwa &amp; Terblanche, 2009)"},"properties":{"noteIndex":0},"schema":"https://github.com/citation-style-language/schema/raw/master/csl-citation.json"}</w:instrText>
      </w:r>
      <w:r w:rsidR="004565C2">
        <w:rPr>
          <w:lang w:val="en-GB"/>
        </w:rPr>
        <w:fldChar w:fldCharType="separate"/>
      </w:r>
      <w:r w:rsidR="004565C2" w:rsidRPr="004565C2">
        <w:rPr>
          <w:noProof/>
          <w:lang w:val="en-GB"/>
        </w:rPr>
        <w:t>(Manenti, Cunha, Sørensen, &amp; Loeschcke, 2018; Nyamukondiwa &amp; Terblanche, 2009)</w:t>
      </w:r>
      <w:r w:rsidR="004565C2">
        <w:rPr>
          <w:lang w:val="en-GB"/>
        </w:rPr>
        <w:fldChar w:fldCharType="end"/>
      </w:r>
      <w:r w:rsidR="00BB590C">
        <w:rPr>
          <w:lang w:val="en-GB"/>
        </w:rPr>
        <w:t>.</w:t>
      </w:r>
      <w:r w:rsidR="004565C2">
        <w:rPr>
          <w:lang w:val="en-GB"/>
        </w:rPr>
        <w:t xml:space="preserve"> </w:t>
      </w:r>
      <w:r w:rsidR="00BB590C">
        <w:rPr>
          <w:lang w:val="en-GB"/>
        </w:rPr>
        <w:t>However, n</w:t>
      </w:r>
      <w:r w:rsidR="00E570F3">
        <w:rPr>
          <w:lang w:val="en-GB"/>
        </w:rPr>
        <w:t>ote that feeding status and days at 21˚C is not biased among populations.</w:t>
      </w:r>
      <w:r w:rsidR="0012065B">
        <w:rPr>
          <w:lang w:val="en-GB"/>
        </w:rPr>
        <w:t xml:space="preserve"> For visualizations of </w:t>
      </w:r>
      <w:r w:rsidR="00DB08C4">
        <w:rPr>
          <w:lang w:val="en-GB"/>
        </w:rPr>
        <w:t>mass, feeding status and days at 21˚C</w:t>
      </w:r>
      <w:r w:rsidR="0012065B">
        <w:rPr>
          <w:lang w:val="en-GB"/>
        </w:rPr>
        <w:t>see</w:t>
      </w:r>
      <w:r w:rsidR="00606468">
        <w:rPr>
          <w:lang w:val="en-GB"/>
        </w:rPr>
        <w:t xml:space="preserve"> </w:t>
      </w:r>
      <w:r w:rsidR="0097757A">
        <w:rPr>
          <w:lang w:val="en-GB"/>
        </w:rPr>
        <w:t xml:space="preserve">Figure </w:t>
      </w:r>
      <w:r w:rsidR="00F407C3">
        <w:rPr>
          <w:lang w:val="en-GB"/>
        </w:rPr>
        <w:t>S4</w:t>
      </w:r>
      <w:r w:rsidR="00BF7F1B">
        <w:rPr>
          <w:lang w:val="en-GB"/>
        </w:rPr>
        <w:t xml:space="preserve"> and</w:t>
      </w:r>
      <w:r w:rsidR="00F50834">
        <w:rPr>
          <w:lang w:val="en-GB"/>
        </w:rPr>
        <w:t xml:space="preserve"> </w:t>
      </w:r>
      <w:r w:rsidR="00F407C3">
        <w:rPr>
          <w:lang w:val="en-GB"/>
        </w:rPr>
        <w:t>F</w:t>
      </w:r>
      <w:r w:rsidR="00F50834">
        <w:rPr>
          <w:lang w:val="en-GB"/>
        </w:rPr>
        <w:t xml:space="preserve">igure </w:t>
      </w:r>
      <w:r w:rsidR="00F407C3">
        <w:rPr>
          <w:lang w:val="en-GB"/>
        </w:rPr>
        <w:t>S5</w:t>
      </w:r>
      <w:r w:rsidR="00B87AE1" w:rsidRPr="00755203">
        <w:rPr>
          <w:lang w:val="en-GB"/>
        </w:rPr>
        <w:t>.</w:t>
      </w:r>
      <w:r w:rsidR="0097757A">
        <w:rPr>
          <w:lang w:val="en-GB"/>
        </w:rPr>
        <w:t xml:space="preserve"> </w:t>
      </w:r>
      <w:r w:rsidR="00606468">
        <w:rPr>
          <w:lang w:val="en-GB"/>
        </w:rPr>
        <w:t xml:space="preserve">For </w:t>
      </w:r>
      <w:proofErr w:type="spellStart"/>
      <w:r w:rsidR="00606468">
        <w:rPr>
          <w:lang w:val="en-GB"/>
        </w:rPr>
        <w:t>CTmax</w:t>
      </w:r>
      <w:proofErr w:type="spellEnd"/>
      <w:r w:rsidR="007940A1">
        <w:rPr>
          <w:lang w:val="en-GB"/>
        </w:rPr>
        <w:t xml:space="preserve">, we see Betta and </w:t>
      </w:r>
      <w:proofErr w:type="spellStart"/>
      <w:r w:rsidR="007940A1">
        <w:rPr>
          <w:lang w:val="en-GB"/>
        </w:rPr>
        <w:t>Otavi</w:t>
      </w:r>
      <w:proofErr w:type="spellEnd"/>
      <w:r w:rsidR="007940A1">
        <w:rPr>
          <w:lang w:val="en-GB"/>
        </w:rPr>
        <w:t xml:space="preserve"> showing similar patterns, while </w:t>
      </w:r>
      <w:proofErr w:type="spellStart"/>
      <w:r w:rsidR="007940A1">
        <w:rPr>
          <w:lang w:val="en-GB"/>
        </w:rPr>
        <w:t>Karasburg</w:t>
      </w:r>
      <w:proofErr w:type="spellEnd"/>
      <w:r w:rsidR="007940A1">
        <w:rPr>
          <w:lang w:val="en-GB"/>
        </w:rPr>
        <w:t xml:space="preserve"> is clearly different, and </w:t>
      </w:r>
      <w:proofErr w:type="spellStart"/>
      <w:r w:rsidR="007940A1">
        <w:rPr>
          <w:lang w:val="en-GB"/>
        </w:rPr>
        <w:t>Stampriet</w:t>
      </w:r>
      <w:proofErr w:type="spellEnd"/>
      <w:r w:rsidR="007940A1">
        <w:rPr>
          <w:lang w:val="en-GB"/>
        </w:rPr>
        <w:t xml:space="preserve"> in between (Figure 2</w:t>
      </w:r>
      <w:r w:rsidR="000401B7">
        <w:rPr>
          <w:lang w:val="en-GB"/>
        </w:rPr>
        <w:t>a</w:t>
      </w:r>
      <w:r w:rsidR="007940A1">
        <w:rPr>
          <w:lang w:val="en-GB"/>
        </w:rPr>
        <w:t>).</w:t>
      </w:r>
      <w:r w:rsidR="00DA76E9">
        <w:rPr>
          <w:lang w:val="en-GB"/>
        </w:rPr>
        <w:t xml:space="preserve"> The populations show acclimation capacities of</w:t>
      </w:r>
      <w:r w:rsidR="00DA76E9" w:rsidRPr="00E83339">
        <w:rPr>
          <w:lang w:val="en-GB"/>
        </w:rPr>
        <w:t xml:space="preserve"> 0.1˚C/˚C</w:t>
      </w:r>
      <w:r w:rsidR="00DA76E9">
        <w:rPr>
          <w:lang w:val="en-GB"/>
        </w:rPr>
        <w:t xml:space="preserve"> (</w:t>
      </w:r>
      <w:r w:rsidR="00DA76E9" w:rsidRPr="00FF6387">
        <w:rPr>
          <w:lang w:val="en-GB"/>
        </w:rPr>
        <w:t>Betta</w:t>
      </w:r>
      <w:r w:rsidR="00DA76E9">
        <w:rPr>
          <w:lang w:val="en-GB"/>
        </w:rPr>
        <w:t>)</w:t>
      </w:r>
      <w:r w:rsidR="00DA76E9" w:rsidRPr="00E83339">
        <w:rPr>
          <w:lang w:val="en-GB"/>
        </w:rPr>
        <w:t xml:space="preserve">, </w:t>
      </w:r>
      <w:r w:rsidR="00DA76E9">
        <w:rPr>
          <w:lang w:val="en-GB"/>
        </w:rPr>
        <w:t>0</w:t>
      </w:r>
      <w:r w:rsidR="00DA76E9" w:rsidRPr="00E83339">
        <w:rPr>
          <w:lang w:val="en-GB"/>
        </w:rPr>
        <w:t>.01˚C/˚C</w:t>
      </w:r>
      <w:r w:rsidR="00DA76E9">
        <w:rPr>
          <w:lang w:val="en-GB"/>
        </w:rPr>
        <w:t xml:space="preserve"> (</w:t>
      </w:r>
      <w:proofErr w:type="spellStart"/>
      <w:r w:rsidR="00DA76E9" w:rsidRPr="00FF6387">
        <w:rPr>
          <w:lang w:val="en-GB"/>
        </w:rPr>
        <w:t>Karasburg</w:t>
      </w:r>
      <w:proofErr w:type="spellEnd"/>
      <w:r w:rsidR="00DA76E9">
        <w:rPr>
          <w:lang w:val="en-GB"/>
        </w:rPr>
        <w:t>)</w:t>
      </w:r>
      <w:r w:rsidR="00DA76E9" w:rsidRPr="00E83339">
        <w:rPr>
          <w:lang w:val="en-GB"/>
        </w:rPr>
        <w:t>, 0.07˚C/˚C</w:t>
      </w:r>
      <w:r w:rsidR="00DA76E9">
        <w:rPr>
          <w:lang w:val="en-GB"/>
        </w:rPr>
        <w:t xml:space="preserve"> (</w:t>
      </w:r>
      <w:proofErr w:type="spellStart"/>
      <w:r w:rsidR="00DA76E9" w:rsidRPr="00FF6387">
        <w:rPr>
          <w:lang w:val="en-GB"/>
        </w:rPr>
        <w:t>Otavi</w:t>
      </w:r>
      <w:proofErr w:type="spellEnd"/>
      <w:r w:rsidR="00DA76E9">
        <w:rPr>
          <w:lang w:val="en-GB"/>
        </w:rPr>
        <w:t>)</w:t>
      </w:r>
      <w:r w:rsidR="00DA76E9" w:rsidRPr="00E83339">
        <w:rPr>
          <w:lang w:val="en-GB"/>
        </w:rPr>
        <w:t>, 0.04˚C/˚C</w:t>
      </w:r>
      <w:r w:rsidR="00DA76E9">
        <w:rPr>
          <w:lang w:val="en-GB"/>
        </w:rPr>
        <w:t xml:space="preserve"> (</w:t>
      </w:r>
      <w:proofErr w:type="spellStart"/>
      <w:r w:rsidR="00DA76E9" w:rsidRPr="00FF6387">
        <w:rPr>
          <w:lang w:val="en-GB"/>
        </w:rPr>
        <w:t>Stampriet</w:t>
      </w:r>
      <w:proofErr w:type="spellEnd"/>
      <w:r w:rsidR="00DA76E9">
        <w:rPr>
          <w:lang w:val="en-GB"/>
        </w:rPr>
        <w:t xml:space="preserve">) for </w:t>
      </w:r>
      <w:proofErr w:type="spellStart"/>
      <w:r w:rsidR="00DA76E9">
        <w:rPr>
          <w:lang w:val="en-GB"/>
        </w:rPr>
        <w:t>CTmax</w:t>
      </w:r>
      <w:proofErr w:type="spellEnd"/>
      <w:r w:rsidR="00DA76E9">
        <w:rPr>
          <w:lang w:val="en-GB"/>
        </w:rPr>
        <w:t>.</w:t>
      </w:r>
    </w:p>
    <w:p w14:paraId="28451E6B" w14:textId="7CE86413" w:rsidR="00F50834" w:rsidRDefault="004D73F5" w:rsidP="003E7F10">
      <w:pPr>
        <w:pStyle w:val="NoSpacing"/>
        <w:spacing w:line="480" w:lineRule="auto"/>
        <w:rPr>
          <w:lang w:val="en-GB"/>
        </w:rPr>
      </w:pPr>
      <w:r>
        <w:rPr>
          <w:lang w:val="en-GB"/>
        </w:rPr>
        <w:lastRenderedPageBreak/>
        <w:t>Investigating the</w:t>
      </w:r>
      <w:r w:rsidR="00DA76E9">
        <w:rPr>
          <w:lang w:val="en-GB"/>
        </w:rPr>
        <w:t xml:space="preserve"> difference in </w:t>
      </w:r>
      <w:r>
        <w:rPr>
          <w:lang w:val="en-GB"/>
        </w:rPr>
        <w:t>trend</w:t>
      </w:r>
      <w:r w:rsidR="00DA76E9">
        <w:rPr>
          <w:lang w:val="en-GB"/>
        </w:rPr>
        <w:t>s</w:t>
      </w:r>
      <w:r>
        <w:rPr>
          <w:lang w:val="en-GB"/>
        </w:rPr>
        <w:t xml:space="preserve"> using </w:t>
      </w:r>
      <w:proofErr w:type="spellStart"/>
      <w:r>
        <w:rPr>
          <w:lang w:val="en-GB"/>
        </w:rPr>
        <w:t>emtrends</w:t>
      </w:r>
      <w:proofErr w:type="spellEnd"/>
      <w:r>
        <w:rPr>
          <w:lang w:val="en-GB"/>
        </w:rPr>
        <w:t xml:space="preserve"> in r, reveal that </w:t>
      </w:r>
      <w:proofErr w:type="spellStart"/>
      <w:r>
        <w:rPr>
          <w:lang w:val="en-GB"/>
        </w:rPr>
        <w:t>Otavi</w:t>
      </w:r>
      <w:proofErr w:type="spellEnd"/>
      <w:r>
        <w:rPr>
          <w:lang w:val="en-GB"/>
        </w:rPr>
        <w:t xml:space="preserve"> and Betta are indeed similar,</w:t>
      </w:r>
      <w:r w:rsidR="004E59C3">
        <w:rPr>
          <w:lang w:val="en-GB"/>
        </w:rPr>
        <w:t xml:space="preserve"> but differ from</w:t>
      </w:r>
      <w:r>
        <w:rPr>
          <w:lang w:val="en-GB"/>
        </w:rPr>
        <w:t xml:space="preserve"> </w:t>
      </w:r>
      <w:proofErr w:type="spellStart"/>
      <w:r>
        <w:rPr>
          <w:lang w:val="en-GB"/>
        </w:rPr>
        <w:t>Stampriet</w:t>
      </w:r>
      <w:proofErr w:type="spellEnd"/>
      <w:r>
        <w:rPr>
          <w:lang w:val="en-GB"/>
        </w:rPr>
        <w:t xml:space="preserve"> and </w:t>
      </w:r>
      <w:proofErr w:type="spellStart"/>
      <w:r>
        <w:rPr>
          <w:lang w:val="en-GB"/>
        </w:rPr>
        <w:t>Karasburg</w:t>
      </w:r>
      <w:proofErr w:type="spellEnd"/>
      <w:r>
        <w:rPr>
          <w:lang w:val="en-GB"/>
        </w:rPr>
        <w:t xml:space="preserve"> </w:t>
      </w:r>
      <w:r w:rsidR="004E59C3">
        <w:rPr>
          <w:lang w:val="en-GB"/>
        </w:rPr>
        <w:t xml:space="preserve">(B &amp; O &gt;&lt; S &amp; K). </w:t>
      </w:r>
      <w:commentRangeStart w:id="245"/>
      <w:r w:rsidR="00F50834">
        <w:rPr>
          <w:lang w:val="en-GB"/>
        </w:rPr>
        <w:t>The population pattern for mass is different (</w:t>
      </w:r>
      <w:proofErr w:type="spellStart"/>
      <w:r w:rsidR="00F50834">
        <w:rPr>
          <w:lang w:val="en-GB"/>
        </w:rPr>
        <w:t>Stampriet</w:t>
      </w:r>
      <w:proofErr w:type="spellEnd"/>
      <w:r w:rsidR="00F50834">
        <w:rPr>
          <w:lang w:val="en-GB"/>
        </w:rPr>
        <w:t xml:space="preserve"> &lt; Betta &amp; </w:t>
      </w:r>
      <w:proofErr w:type="spellStart"/>
      <w:r w:rsidR="00F50834">
        <w:rPr>
          <w:lang w:val="en-GB"/>
        </w:rPr>
        <w:t>Karasburg</w:t>
      </w:r>
      <w:proofErr w:type="spellEnd"/>
      <w:r w:rsidR="00F50834">
        <w:rPr>
          <w:lang w:val="en-GB"/>
        </w:rPr>
        <w:t xml:space="preserve"> &lt; </w:t>
      </w:r>
      <w:proofErr w:type="spellStart"/>
      <w:r w:rsidR="00F50834">
        <w:rPr>
          <w:lang w:val="en-GB"/>
        </w:rPr>
        <w:t>Otavi</w:t>
      </w:r>
      <w:proofErr w:type="spellEnd"/>
      <w:r w:rsidR="00606468">
        <w:rPr>
          <w:lang w:val="en-GB"/>
        </w:rPr>
        <w:t xml:space="preserve">, </w:t>
      </w:r>
      <w:r w:rsidR="00C70167">
        <w:rPr>
          <w:lang w:val="en-GB"/>
        </w:rPr>
        <w:t>F</w:t>
      </w:r>
      <w:r w:rsidR="00606468">
        <w:rPr>
          <w:lang w:val="en-GB"/>
        </w:rPr>
        <w:t xml:space="preserve">igure </w:t>
      </w:r>
      <w:r w:rsidR="00C70167">
        <w:rPr>
          <w:lang w:val="en-GB"/>
        </w:rPr>
        <w:t>S5</w:t>
      </w:r>
      <w:r w:rsidR="00F50834">
        <w:rPr>
          <w:lang w:val="en-GB"/>
        </w:rPr>
        <w:t>), decoupling mass</w:t>
      </w:r>
      <w:r w:rsidR="00606468">
        <w:rPr>
          <w:lang w:val="en-GB"/>
        </w:rPr>
        <w:t xml:space="preserve"> as</w:t>
      </w:r>
      <w:r w:rsidR="00F50834">
        <w:rPr>
          <w:lang w:val="en-GB"/>
        </w:rPr>
        <w:t xml:space="preserve"> </w:t>
      </w:r>
      <w:r w:rsidR="00606468">
        <w:rPr>
          <w:lang w:val="en-GB"/>
        </w:rPr>
        <w:t>a primary</w:t>
      </w:r>
      <w:r w:rsidR="00F50834">
        <w:rPr>
          <w:lang w:val="en-GB"/>
        </w:rPr>
        <w:t xml:space="preserve"> explanatory variable for population pattern in </w:t>
      </w:r>
      <w:proofErr w:type="spellStart"/>
      <w:r w:rsidR="00F50834">
        <w:rPr>
          <w:lang w:val="en-GB"/>
        </w:rPr>
        <w:t>CTmax</w:t>
      </w:r>
      <w:proofErr w:type="spellEnd"/>
      <w:r w:rsidR="00F50834">
        <w:rPr>
          <w:lang w:val="en-GB"/>
        </w:rPr>
        <w:t xml:space="preserve">. </w:t>
      </w:r>
      <w:commentRangeEnd w:id="245"/>
      <w:r w:rsidR="00FC73BE">
        <w:rPr>
          <w:rStyle w:val="CommentReference"/>
        </w:rPr>
        <w:commentReference w:id="245"/>
      </w:r>
    </w:p>
    <w:p w14:paraId="7EACBDFE" w14:textId="77777777" w:rsidR="00035BAE" w:rsidRDefault="00035BAE" w:rsidP="003E7F10">
      <w:pPr>
        <w:pStyle w:val="NoSpacing"/>
        <w:spacing w:line="480" w:lineRule="auto"/>
        <w:rPr>
          <w:lang w:val="en-GB"/>
        </w:rPr>
      </w:pPr>
    </w:p>
    <w:p w14:paraId="4401B248" w14:textId="77777777" w:rsidR="00783E96" w:rsidRPr="00755203" w:rsidRDefault="00783E96" w:rsidP="003E7F10">
      <w:pPr>
        <w:pStyle w:val="Heading2"/>
        <w:spacing w:line="480" w:lineRule="auto"/>
        <w:rPr>
          <w:lang w:val="en-GB"/>
        </w:rPr>
      </w:pPr>
      <w:r w:rsidRPr="00755203">
        <w:rPr>
          <w:lang w:val="en-GB"/>
        </w:rPr>
        <w:t>Chill coma recovery (CCR)</w:t>
      </w:r>
    </w:p>
    <w:p w14:paraId="10215B7C" w14:textId="5546982F" w:rsidR="00616E4C" w:rsidRDefault="00087381" w:rsidP="003E7F10">
      <w:pPr>
        <w:pStyle w:val="NoSpacing"/>
        <w:spacing w:line="480" w:lineRule="auto"/>
        <w:rPr>
          <w:lang w:val="en-GB"/>
        </w:rPr>
      </w:pPr>
      <w:r w:rsidRPr="00755203">
        <w:rPr>
          <w:lang w:val="en-GB"/>
        </w:rPr>
        <w:t xml:space="preserve">The </w:t>
      </w:r>
      <w:r w:rsidR="00FC77F3">
        <w:rPr>
          <w:lang w:val="en-GB"/>
        </w:rPr>
        <w:t>best</w:t>
      </w:r>
      <w:r w:rsidRPr="00755203">
        <w:rPr>
          <w:lang w:val="en-GB"/>
        </w:rPr>
        <w:t xml:space="preserve"> model </w:t>
      </w:r>
      <w:r w:rsidR="00FC77F3">
        <w:rPr>
          <w:lang w:val="en-GB"/>
        </w:rPr>
        <w:t xml:space="preserve">for CCR (linear model: </w:t>
      </w:r>
      <w:r w:rsidR="00FC77F3" w:rsidRPr="00FC77F3">
        <w:rPr>
          <w:lang w:val="en-GB"/>
        </w:rPr>
        <w:t xml:space="preserve">CCR ~ Population + </w:t>
      </w:r>
      <w:r w:rsidR="00D0365C">
        <w:rPr>
          <w:lang w:val="en-GB"/>
        </w:rPr>
        <w:t>Temperature</w:t>
      </w:r>
      <w:r w:rsidR="00FC77F3" w:rsidRPr="00FC77F3">
        <w:rPr>
          <w:lang w:val="en-GB"/>
        </w:rPr>
        <w:t xml:space="preserve"> + Mass</w:t>
      </w:r>
      <w:r w:rsidR="00FC77F3">
        <w:rPr>
          <w:lang w:val="en-GB"/>
        </w:rPr>
        <w:t xml:space="preserve"> + </w:t>
      </w:r>
      <w:r w:rsidR="00FC77F3" w:rsidRPr="00FC77F3">
        <w:rPr>
          <w:lang w:val="en-GB"/>
        </w:rPr>
        <w:t>Fe</w:t>
      </w:r>
      <w:r w:rsidR="00FC73BE">
        <w:rPr>
          <w:lang w:val="en-GB"/>
        </w:rPr>
        <w:t>e</w:t>
      </w:r>
      <w:r w:rsidR="00FC77F3" w:rsidRPr="00FC77F3">
        <w:rPr>
          <w:lang w:val="en-GB"/>
        </w:rPr>
        <w:t>d</w:t>
      </w:r>
      <w:r w:rsidR="00FC77F3">
        <w:rPr>
          <w:lang w:val="en-GB"/>
        </w:rPr>
        <w:t xml:space="preserve">ing + </w:t>
      </w:r>
      <w:proofErr w:type="spellStart"/>
      <w:r w:rsidR="00FC77F3" w:rsidRPr="00FC77F3">
        <w:rPr>
          <w:lang w:val="en-GB"/>
        </w:rPr>
        <w:t>Population:</w:t>
      </w:r>
      <w:r w:rsidR="00D0365C">
        <w:rPr>
          <w:lang w:val="en-GB"/>
        </w:rPr>
        <w:t>Temperature</w:t>
      </w:r>
      <w:proofErr w:type="spellEnd"/>
      <w:r w:rsidR="006A1B9A">
        <w:rPr>
          <w:lang w:val="en-GB"/>
        </w:rPr>
        <w:t>, R</w:t>
      </w:r>
      <w:r w:rsidR="006A1B9A">
        <w:rPr>
          <w:vertAlign w:val="superscript"/>
          <w:lang w:val="en-GB"/>
        </w:rPr>
        <w:t>2</w:t>
      </w:r>
      <w:r w:rsidR="006A1B9A">
        <w:rPr>
          <w:lang w:val="en-GB"/>
        </w:rPr>
        <w:t>=0.098, F(9,320)=3.86, p&lt;0.000</w:t>
      </w:r>
      <w:r w:rsidR="004E59C3">
        <w:rPr>
          <w:lang w:val="en-GB"/>
        </w:rPr>
        <w:t xml:space="preserve">, </w:t>
      </w:r>
      <w:proofErr w:type="spellStart"/>
      <w:r w:rsidR="004E59C3">
        <w:rPr>
          <w:lang w:val="en-GB"/>
        </w:rPr>
        <w:t>suppl</w:t>
      </w:r>
      <w:proofErr w:type="spellEnd"/>
      <w:r w:rsidR="004E59C3">
        <w:rPr>
          <w:lang w:val="en-GB"/>
        </w:rPr>
        <w:t xml:space="preserve"> table </w:t>
      </w:r>
      <w:proofErr w:type="spellStart"/>
      <w:r w:rsidR="004E59C3">
        <w:rPr>
          <w:lang w:val="en-GB"/>
        </w:rPr>
        <w:t>Xccr</w:t>
      </w:r>
      <w:proofErr w:type="spellEnd"/>
      <w:r w:rsidR="00FC77F3">
        <w:rPr>
          <w:lang w:val="en-GB"/>
        </w:rPr>
        <w:t xml:space="preserve">) </w:t>
      </w:r>
      <w:r w:rsidRPr="00755203">
        <w:rPr>
          <w:lang w:val="en-GB"/>
        </w:rPr>
        <w:t xml:space="preserve">revealed a significant effect of population </w:t>
      </w:r>
      <w:r w:rsidR="00606468">
        <w:rPr>
          <w:lang w:val="en-GB"/>
        </w:rPr>
        <w:t>(</w:t>
      </w:r>
      <w:proofErr w:type="spellStart"/>
      <w:r w:rsidR="00606468">
        <w:rPr>
          <w:lang w:val="en-GB"/>
        </w:rPr>
        <w:t>anova</w:t>
      </w:r>
      <w:proofErr w:type="spellEnd"/>
      <w:r w:rsidR="00606468">
        <w:rPr>
          <w:lang w:val="en-GB"/>
        </w:rPr>
        <w:t xml:space="preserve">: p=0.011), acclimation temperature (p=0.02), feeding status (p=0.004, see </w:t>
      </w:r>
      <w:r w:rsidR="00C70167">
        <w:rPr>
          <w:lang w:val="en-GB"/>
        </w:rPr>
        <w:t>Figure S6</w:t>
      </w:r>
      <w:r w:rsidR="00606468">
        <w:rPr>
          <w:lang w:val="en-GB"/>
        </w:rPr>
        <w:t xml:space="preserve">) and </w:t>
      </w:r>
      <w:r w:rsidR="004E59C3">
        <w:rPr>
          <w:lang w:val="en-GB"/>
        </w:rPr>
        <w:t xml:space="preserve">an </w:t>
      </w:r>
      <w:r w:rsidR="00606468">
        <w:rPr>
          <w:lang w:val="en-GB"/>
        </w:rPr>
        <w:t xml:space="preserve">interaction between population and acclimation temperature (p=0.03). The population effect is driven by </w:t>
      </w:r>
      <w:proofErr w:type="spellStart"/>
      <w:r w:rsidR="00606468">
        <w:rPr>
          <w:lang w:val="en-GB"/>
        </w:rPr>
        <w:t>Karasburg</w:t>
      </w:r>
      <w:proofErr w:type="spellEnd"/>
      <w:r w:rsidR="00606468">
        <w:rPr>
          <w:lang w:val="en-GB"/>
        </w:rPr>
        <w:t xml:space="preserve"> (β=-4.7, p=0.003</w:t>
      </w:r>
      <w:r w:rsidR="00606468" w:rsidRPr="00755203">
        <w:rPr>
          <w:lang w:val="en-GB"/>
        </w:rPr>
        <w:t>)</w:t>
      </w:r>
      <w:r w:rsidR="00606468">
        <w:rPr>
          <w:lang w:val="en-GB"/>
        </w:rPr>
        <w:t xml:space="preserve">, and to some extend </w:t>
      </w:r>
      <w:proofErr w:type="spellStart"/>
      <w:r w:rsidR="00606468">
        <w:rPr>
          <w:lang w:val="en-GB"/>
        </w:rPr>
        <w:t>Stampriet</w:t>
      </w:r>
      <w:proofErr w:type="spellEnd"/>
      <w:r w:rsidR="00606468">
        <w:rPr>
          <w:lang w:val="en-GB"/>
        </w:rPr>
        <w:t xml:space="preserve"> (</w:t>
      </w:r>
      <w:r w:rsidR="00606468">
        <w:rPr>
          <w:rFonts w:cstheme="minorHAnsi"/>
          <w:lang w:val="en-GB"/>
        </w:rPr>
        <w:t>β</w:t>
      </w:r>
      <w:r w:rsidR="004E59C3">
        <w:rPr>
          <w:lang w:val="en-GB"/>
        </w:rPr>
        <w:t xml:space="preserve">=-2.96, p=0.056). </w:t>
      </w:r>
      <w:proofErr w:type="spellStart"/>
      <w:r w:rsidR="004E59C3">
        <w:rPr>
          <w:lang w:val="en-GB"/>
        </w:rPr>
        <w:t>K</w:t>
      </w:r>
      <w:r w:rsidR="00606468">
        <w:rPr>
          <w:lang w:val="en-GB"/>
        </w:rPr>
        <w:t>arasburg</w:t>
      </w:r>
      <w:proofErr w:type="spellEnd"/>
      <w:r w:rsidR="00606468">
        <w:rPr>
          <w:lang w:val="en-GB"/>
        </w:rPr>
        <w:t xml:space="preserve"> also drives the interaction effect (</w:t>
      </w:r>
      <w:r w:rsidR="00606468">
        <w:rPr>
          <w:rFonts w:cstheme="minorHAnsi"/>
          <w:lang w:val="en-GB"/>
        </w:rPr>
        <w:t>β</w:t>
      </w:r>
      <w:r w:rsidR="00606468">
        <w:rPr>
          <w:lang w:val="en-GB"/>
        </w:rPr>
        <w:t>=0.17, p=0.01)</w:t>
      </w:r>
      <w:r w:rsidR="004E59C3">
        <w:rPr>
          <w:lang w:val="en-GB"/>
        </w:rPr>
        <w:t>.</w:t>
      </w:r>
      <w:r w:rsidR="00871962">
        <w:rPr>
          <w:lang w:val="en-GB"/>
        </w:rPr>
        <w:t xml:space="preserve"> </w:t>
      </w:r>
      <w:r w:rsidR="00221B19">
        <w:rPr>
          <w:lang w:val="en-GB"/>
        </w:rPr>
        <w:t>The linear models reveal acclimation capacities</w:t>
      </w:r>
      <w:r w:rsidR="00DA76E9">
        <w:rPr>
          <w:lang w:val="en-GB"/>
        </w:rPr>
        <w:t xml:space="preserve"> of</w:t>
      </w:r>
      <w:r w:rsidR="00221B19">
        <w:rPr>
          <w:lang w:val="en-GB"/>
        </w:rPr>
        <w:t xml:space="preserve"> </w:t>
      </w:r>
      <w:r w:rsidR="007451A6">
        <w:rPr>
          <w:lang w:val="en-GB"/>
        </w:rPr>
        <w:t>-</w:t>
      </w:r>
      <w:r w:rsidR="00221B19" w:rsidRPr="00A17696">
        <w:rPr>
          <w:lang w:val="en-GB"/>
        </w:rPr>
        <w:t>0.004˚C/˚C</w:t>
      </w:r>
      <w:r w:rsidR="00DA76E9">
        <w:rPr>
          <w:lang w:val="en-GB"/>
        </w:rPr>
        <w:t xml:space="preserve"> (</w:t>
      </w:r>
      <w:r w:rsidR="00DA76E9" w:rsidRPr="00FF6387">
        <w:rPr>
          <w:lang w:val="en-GB"/>
        </w:rPr>
        <w:t>Betta</w:t>
      </w:r>
      <w:r w:rsidR="00DA76E9">
        <w:rPr>
          <w:lang w:val="en-GB"/>
        </w:rPr>
        <w:t>)</w:t>
      </w:r>
      <w:r w:rsidR="00221B19" w:rsidRPr="00A17696">
        <w:rPr>
          <w:lang w:val="en-GB"/>
        </w:rPr>
        <w:t>, 0.17˚C/˚C</w:t>
      </w:r>
      <w:r w:rsidR="00DA76E9">
        <w:rPr>
          <w:lang w:val="en-GB"/>
        </w:rPr>
        <w:t xml:space="preserve"> (</w:t>
      </w:r>
      <w:proofErr w:type="spellStart"/>
      <w:r w:rsidR="00DA76E9" w:rsidRPr="00FF6387">
        <w:rPr>
          <w:lang w:val="en-GB"/>
        </w:rPr>
        <w:t>Karasburg</w:t>
      </w:r>
      <w:proofErr w:type="spellEnd"/>
      <w:r w:rsidR="00DA76E9">
        <w:rPr>
          <w:lang w:val="en-GB"/>
        </w:rPr>
        <w:t>)</w:t>
      </w:r>
      <w:r w:rsidR="00221B19" w:rsidRPr="00A17696">
        <w:rPr>
          <w:lang w:val="en-GB"/>
        </w:rPr>
        <w:t>, 0.004˚C/˚C</w:t>
      </w:r>
      <w:r w:rsidR="00DA76E9">
        <w:rPr>
          <w:lang w:val="en-GB"/>
        </w:rPr>
        <w:t xml:space="preserve"> (</w:t>
      </w:r>
      <w:proofErr w:type="spellStart"/>
      <w:r w:rsidR="00DA76E9" w:rsidRPr="00FF6387">
        <w:rPr>
          <w:lang w:val="en-GB"/>
        </w:rPr>
        <w:t>Otavi</w:t>
      </w:r>
      <w:proofErr w:type="spellEnd"/>
      <w:r w:rsidR="00DA76E9">
        <w:rPr>
          <w:lang w:val="en-GB"/>
        </w:rPr>
        <w:t>)</w:t>
      </w:r>
      <w:r w:rsidR="00221B19" w:rsidRPr="00A17696">
        <w:rPr>
          <w:lang w:val="en-GB"/>
        </w:rPr>
        <w:t>, 0.11˚C/˚C</w:t>
      </w:r>
      <w:r w:rsidR="00DA76E9">
        <w:rPr>
          <w:lang w:val="en-GB"/>
        </w:rPr>
        <w:t xml:space="preserve"> (</w:t>
      </w:r>
      <w:proofErr w:type="spellStart"/>
      <w:r w:rsidR="00DA76E9" w:rsidRPr="00FF6387">
        <w:rPr>
          <w:lang w:val="en-GB"/>
        </w:rPr>
        <w:t>Stampriet</w:t>
      </w:r>
      <w:proofErr w:type="spellEnd"/>
      <w:r w:rsidR="00DA76E9">
        <w:rPr>
          <w:lang w:val="en-GB"/>
        </w:rPr>
        <w:t>)</w:t>
      </w:r>
      <w:r w:rsidR="007451A6">
        <w:rPr>
          <w:lang w:val="en-GB"/>
        </w:rPr>
        <w:t xml:space="preserve"> for CCR</w:t>
      </w:r>
      <w:r w:rsidR="00221B19" w:rsidRPr="00A17696">
        <w:rPr>
          <w:lang w:val="en-GB"/>
        </w:rPr>
        <w:t xml:space="preserve">. </w:t>
      </w:r>
      <w:r w:rsidR="00C57A3D">
        <w:rPr>
          <w:lang w:val="en-GB"/>
        </w:rPr>
        <w:t>Despite the trends not being significantly different (</w:t>
      </w:r>
      <w:proofErr w:type="spellStart"/>
      <w:r w:rsidR="00C57A3D">
        <w:rPr>
          <w:lang w:val="en-GB"/>
        </w:rPr>
        <w:t>emtrends</w:t>
      </w:r>
      <w:proofErr w:type="spellEnd"/>
      <w:r w:rsidR="00C57A3D">
        <w:rPr>
          <w:lang w:val="en-GB"/>
        </w:rPr>
        <w:t xml:space="preserve"> in r package </w:t>
      </w:r>
      <w:proofErr w:type="spellStart"/>
      <w:r w:rsidR="00C57A3D">
        <w:rPr>
          <w:lang w:val="en-GB"/>
        </w:rPr>
        <w:t>emmeans</w:t>
      </w:r>
      <w:proofErr w:type="spellEnd"/>
      <w:r w:rsidR="008B1D8B">
        <w:rPr>
          <w:lang w:val="en-GB"/>
        </w:rPr>
        <w:t xml:space="preserve"> </w:t>
      </w:r>
      <w:r w:rsidR="008B1D8B">
        <w:rPr>
          <w:lang w:val="en-GB"/>
        </w:rPr>
        <w:fldChar w:fldCharType="begin" w:fldLock="1"/>
      </w:r>
      <w:r w:rsidR="00524385">
        <w:rPr>
          <w:lang w:val="en-GB"/>
        </w:rPr>
        <w:instrText>ADDIN CSL_CITATION {"citationItems":[{"id":"ITEM-1","itemData":{"author":[{"dropping-particle":"","family":"Lenth","given":"Russell","non-dropping-particle":"","parse-names":false,"suffix":""}],"id":"ITEM-1","issued":{"date-parts":[["2019"]]},"number":"R package version 1.3.4.","title":"emmeans: Estimated Marginal Means, aka Least-Squares Means.","type":"article"},"uris":["http://www.mendeley.com/documents/?uuid=677389d4-276b-4959-b664-44de31b113cc"]}],"mendeley":{"formattedCitation":"(Lenth, 2019)","plainTextFormattedCitation":"(Lenth, 2019)","previouslyFormattedCitation":"(Lenth, 2019)"},"properties":{"noteIndex":0},"schema":"https://github.com/citation-style-language/schema/raw/master/csl-citation.json"}</w:instrText>
      </w:r>
      <w:r w:rsidR="008B1D8B">
        <w:rPr>
          <w:lang w:val="en-GB"/>
        </w:rPr>
        <w:fldChar w:fldCharType="separate"/>
      </w:r>
      <w:r w:rsidR="008B1D8B" w:rsidRPr="008B1D8B">
        <w:rPr>
          <w:noProof/>
          <w:lang w:val="en-GB"/>
        </w:rPr>
        <w:t>(Lenth, 2019)</w:t>
      </w:r>
      <w:r w:rsidR="008B1D8B">
        <w:rPr>
          <w:lang w:val="en-GB"/>
        </w:rPr>
        <w:fldChar w:fldCharType="end"/>
      </w:r>
      <w:r w:rsidR="00C57A3D">
        <w:rPr>
          <w:lang w:val="en-GB"/>
        </w:rPr>
        <w:t xml:space="preserve">), </w:t>
      </w:r>
      <w:r w:rsidR="00871962">
        <w:rPr>
          <w:lang w:val="en-GB"/>
        </w:rPr>
        <w:t xml:space="preserve">we </w:t>
      </w:r>
      <w:r w:rsidR="00C57A3D">
        <w:rPr>
          <w:lang w:val="en-GB"/>
        </w:rPr>
        <w:t xml:space="preserve">see similar population patterns as for </w:t>
      </w:r>
      <w:proofErr w:type="spellStart"/>
      <w:r w:rsidR="00871962">
        <w:rPr>
          <w:lang w:val="en-GB"/>
        </w:rPr>
        <w:t>CTmax</w:t>
      </w:r>
      <w:proofErr w:type="spellEnd"/>
      <w:r w:rsidR="00C57A3D">
        <w:rPr>
          <w:lang w:val="en-GB"/>
        </w:rPr>
        <w:t>:</w:t>
      </w:r>
      <w:r w:rsidR="00871962">
        <w:rPr>
          <w:lang w:val="en-GB"/>
        </w:rPr>
        <w:t xml:space="preserve"> </w:t>
      </w:r>
      <w:proofErr w:type="spellStart"/>
      <w:r w:rsidR="00871962">
        <w:rPr>
          <w:lang w:val="en-GB"/>
        </w:rPr>
        <w:t>Otavi</w:t>
      </w:r>
      <w:proofErr w:type="spellEnd"/>
      <w:r w:rsidR="00871962">
        <w:rPr>
          <w:lang w:val="en-GB"/>
        </w:rPr>
        <w:t xml:space="preserve"> and Betta </w:t>
      </w:r>
      <w:r w:rsidR="00C57A3D">
        <w:rPr>
          <w:lang w:val="en-GB"/>
        </w:rPr>
        <w:t>shows a more</w:t>
      </w:r>
      <w:r w:rsidR="00871962">
        <w:rPr>
          <w:lang w:val="en-GB"/>
        </w:rPr>
        <w:t xml:space="preserve"> similar </w:t>
      </w:r>
      <w:r w:rsidR="00C57A3D">
        <w:rPr>
          <w:lang w:val="en-GB"/>
        </w:rPr>
        <w:t xml:space="preserve">response </w:t>
      </w:r>
      <w:r w:rsidR="00871962">
        <w:rPr>
          <w:lang w:val="en-GB"/>
        </w:rPr>
        <w:t xml:space="preserve">for CCR </w:t>
      </w:r>
      <w:r w:rsidR="00C57A3D">
        <w:rPr>
          <w:lang w:val="en-GB"/>
        </w:rPr>
        <w:t xml:space="preserve"> as compared to the more similar response shared by </w:t>
      </w:r>
      <w:proofErr w:type="spellStart"/>
      <w:r w:rsidR="000401B7">
        <w:rPr>
          <w:lang w:val="en-GB"/>
        </w:rPr>
        <w:t>Stampriet</w:t>
      </w:r>
      <w:proofErr w:type="spellEnd"/>
      <w:r w:rsidR="000401B7">
        <w:rPr>
          <w:lang w:val="en-GB"/>
        </w:rPr>
        <w:t xml:space="preserve"> and </w:t>
      </w:r>
      <w:proofErr w:type="spellStart"/>
      <w:r w:rsidR="000401B7">
        <w:rPr>
          <w:lang w:val="en-GB"/>
        </w:rPr>
        <w:t>Karasburg</w:t>
      </w:r>
      <w:proofErr w:type="spellEnd"/>
      <w:r w:rsidR="000401B7">
        <w:rPr>
          <w:lang w:val="en-GB"/>
        </w:rPr>
        <w:t xml:space="preserve"> (Figure 2b).</w:t>
      </w:r>
    </w:p>
    <w:p w14:paraId="6ABF6A07" w14:textId="77777777" w:rsidR="001A04A2" w:rsidRDefault="001A04A2" w:rsidP="003E7F10">
      <w:pPr>
        <w:pStyle w:val="NoSpacing"/>
        <w:spacing w:line="480" w:lineRule="auto"/>
        <w:rPr>
          <w:lang w:val="en-GB"/>
        </w:rPr>
      </w:pPr>
    </w:p>
    <w:p w14:paraId="4C538168" w14:textId="77777777" w:rsidR="007A019C" w:rsidRDefault="007A019C" w:rsidP="003E7F10">
      <w:pPr>
        <w:pStyle w:val="Heading2"/>
        <w:spacing w:line="480" w:lineRule="auto"/>
        <w:rPr>
          <w:lang w:val="en-GB"/>
        </w:rPr>
      </w:pPr>
      <w:r w:rsidRPr="00755203">
        <w:rPr>
          <w:lang w:val="en-GB"/>
        </w:rPr>
        <w:t>Gene expression</w:t>
      </w:r>
    </w:p>
    <w:p w14:paraId="3A985E14" w14:textId="77777777" w:rsidR="007A019C" w:rsidRDefault="007A019C" w:rsidP="003E7F10">
      <w:pPr>
        <w:spacing w:line="480" w:lineRule="auto"/>
        <w:rPr>
          <w:lang w:val="en-GB"/>
        </w:rPr>
      </w:pPr>
      <w:r w:rsidRPr="00755203">
        <w:rPr>
          <w:lang w:val="en-GB"/>
        </w:rPr>
        <w:t>We found</w:t>
      </w:r>
      <w:r w:rsidR="009E1DD9">
        <w:rPr>
          <w:lang w:val="en-GB"/>
        </w:rPr>
        <w:t xml:space="preserve"> </w:t>
      </w:r>
      <w:r w:rsidR="009E1DD9" w:rsidRPr="009E1DD9">
        <w:rPr>
          <w:lang w:val="en-GB"/>
        </w:rPr>
        <w:t>13998</w:t>
      </w:r>
      <w:r w:rsidR="009E1DD9">
        <w:rPr>
          <w:lang w:val="en-GB"/>
        </w:rPr>
        <w:t xml:space="preserve"> </w:t>
      </w:r>
      <w:r w:rsidR="0008134E" w:rsidRPr="00755203">
        <w:rPr>
          <w:lang w:val="en-GB"/>
        </w:rPr>
        <w:t xml:space="preserve">genes </w:t>
      </w:r>
      <w:r w:rsidR="00BF0A82">
        <w:rPr>
          <w:lang w:val="en-GB"/>
        </w:rPr>
        <w:t>differently expressed according to population of origin</w:t>
      </w:r>
      <w:r w:rsidR="0008134E" w:rsidRPr="00755203">
        <w:rPr>
          <w:lang w:val="en-GB"/>
        </w:rPr>
        <w:t xml:space="preserve">, while </w:t>
      </w:r>
      <w:r w:rsidR="009E1DD9" w:rsidRPr="009E1DD9">
        <w:rPr>
          <w:lang w:val="en-GB"/>
        </w:rPr>
        <w:t>11807</w:t>
      </w:r>
      <w:r w:rsidR="009E1DD9">
        <w:rPr>
          <w:lang w:val="en-GB"/>
        </w:rPr>
        <w:t xml:space="preserve"> </w:t>
      </w:r>
      <w:r w:rsidR="00BF0A82">
        <w:rPr>
          <w:lang w:val="en-GB"/>
        </w:rPr>
        <w:t>genes show</w:t>
      </w:r>
      <w:r w:rsidR="0008134E" w:rsidRPr="00755203">
        <w:rPr>
          <w:lang w:val="en-GB"/>
        </w:rPr>
        <w:t xml:space="preserve"> </w:t>
      </w:r>
      <w:r w:rsidR="00BF0A82">
        <w:rPr>
          <w:lang w:val="en-GB"/>
        </w:rPr>
        <w:t>responses to acclimation temperature</w:t>
      </w:r>
      <w:r w:rsidR="0008134E" w:rsidRPr="00755203">
        <w:rPr>
          <w:lang w:val="en-GB"/>
        </w:rPr>
        <w:t xml:space="preserve"> (Figure </w:t>
      </w:r>
      <w:r w:rsidR="00BF0A82">
        <w:rPr>
          <w:lang w:val="en-GB"/>
        </w:rPr>
        <w:t>3</w:t>
      </w:r>
      <w:r w:rsidR="0008134E" w:rsidRPr="00755203">
        <w:rPr>
          <w:lang w:val="en-GB"/>
        </w:rPr>
        <w:t xml:space="preserve">). </w:t>
      </w:r>
      <w:r w:rsidR="009E1DD9" w:rsidRPr="009E1DD9">
        <w:rPr>
          <w:lang w:val="en-GB"/>
        </w:rPr>
        <w:t>7669</w:t>
      </w:r>
      <w:r w:rsidR="009E1DD9">
        <w:rPr>
          <w:lang w:val="en-GB"/>
        </w:rPr>
        <w:t xml:space="preserve"> </w:t>
      </w:r>
      <w:r w:rsidR="00BF0A82">
        <w:rPr>
          <w:lang w:val="en-GB"/>
        </w:rPr>
        <w:t xml:space="preserve">genes were found to have both population and temperature specific responses, while </w:t>
      </w:r>
      <w:r w:rsidR="009E1DD9" w:rsidRPr="009E1DD9">
        <w:rPr>
          <w:lang w:val="en-GB"/>
        </w:rPr>
        <w:t>909</w:t>
      </w:r>
      <w:r w:rsidR="009E1DD9">
        <w:rPr>
          <w:lang w:val="en-GB"/>
        </w:rPr>
        <w:t xml:space="preserve"> </w:t>
      </w:r>
      <w:r w:rsidR="00BF0A82">
        <w:rPr>
          <w:lang w:val="en-GB"/>
        </w:rPr>
        <w:t>showed evidence of an interaction</w:t>
      </w:r>
      <w:r w:rsidR="0008134E" w:rsidRPr="00755203">
        <w:rPr>
          <w:lang w:val="en-GB"/>
        </w:rPr>
        <w:t xml:space="preserve"> (Figure </w:t>
      </w:r>
      <w:r w:rsidR="00BF0A82">
        <w:rPr>
          <w:lang w:val="en-GB"/>
        </w:rPr>
        <w:t>3</w:t>
      </w:r>
      <w:r w:rsidR="0008134E" w:rsidRPr="00755203">
        <w:rPr>
          <w:lang w:val="en-GB"/>
        </w:rPr>
        <w:t>).</w:t>
      </w:r>
      <w:r w:rsidR="00BF0A82">
        <w:rPr>
          <w:lang w:val="en-GB"/>
        </w:rPr>
        <w:t xml:space="preserve"> </w:t>
      </w:r>
      <w:r w:rsidR="009E1DD9">
        <w:rPr>
          <w:lang w:val="en-GB"/>
        </w:rPr>
        <w:t>844</w:t>
      </w:r>
      <w:r w:rsidR="00BF0A82">
        <w:rPr>
          <w:lang w:val="en-GB"/>
        </w:rPr>
        <w:t xml:space="preserve"> of the genes showing a population response in expression, were also found to have a population response in DNA methylation (hashed bars, Figure 3).</w:t>
      </w:r>
    </w:p>
    <w:p w14:paraId="025E034E" w14:textId="77777777" w:rsidR="00A94365" w:rsidRDefault="001A04A2" w:rsidP="003E7F10">
      <w:pPr>
        <w:spacing w:line="480" w:lineRule="auto"/>
        <w:rPr>
          <w:lang w:val="en-GB"/>
        </w:rPr>
      </w:pPr>
      <w:r w:rsidRPr="001A04A2">
        <w:rPr>
          <w:noProof/>
          <w:lang w:val="en-GB" w:eastAsia="en-GB"/>
        </w:rPr>
        <w:lastRenderedPageBreak/>
        <w:drawing>
          <wp:inline distT="0" distB="0" distL="0" distR="0" wp14:anchorId="54DB8B62" wp14:editId="057F21FF">
            <wp:extent cx="5768340" cy="2472146"/>
            <wp:effectExtent l="0" t="0" r="3810" b="4445"/>
            <wp:docPr id="7" name="Picture 7" descr="\\uni.au.dk\Users\au308918\Desktop\Graphics_from_cluster\Assay\fig_3\figure_3_Meth_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i.au.dk\Users\au308918\Desktop\Graphics_from_cluster\Assay\fig_3\figure_3_Meth_Ex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8340" cy="2472146"/>
                    </a:xfrm>
                    <a:prstGeom prst="rect">
                      <a:avLst/>
                    </a:prstGeom>
                    <a:noFill/>
                    <a:ln>
                      <a:noFill/>
                    </a:ln>
                  </pic:spPr>
                </pic:pic>
              </a:graphicData>
            </a:graphic>
          </wp:inline>
        </w:drawing>
      </w:r>
      <w:commentRangeStart w:id="246"/>
      <w:commentRangeEnd w:id="246"/>
      <w:r w:rsidR="00A94365">
        <w:rPr>
          <w:rStyle w:val="CommentReference"/>
        </w:rPr>
        <w:commentReference w:id="246"/>
      </w:r>
    </w:p>
    <w:p w14:paraId="6BB1793C" w14:textId="460BFD09" w:rsidR="0008134E" w:rsidRPr="00987ACB" w:rsidRDefault="007A019C" w:rsidP="003E7F10">
      <w:pPr>
        <w:spacing w:line="480" w:lineRule="auto"/>
        <w:rPr>
          <w:lang w:val="en-GB"/>
        </w:rPr>
      </w:pPr>
      <w:r w:rsidRPr="0092731B">
        <w:rPr>
          <w:b/>
          <w:lang w:val="en-GB"/>
        </w:rPr>
        <w:t xml:space="preserve">Figure </w:t>
      </w:r>
      <w:r w:rsidR="0063244F" w:rsidRPr="0092731B">
        <w:rPr>
          <w:b/>
          <w:lang w:val="en-GB"/>
        </w:rPr>
        <w:t>3</w:t>
      </w:r>
      <w:r w:rsidRPr="0092731B">
        <w:rPr>
          <w:b/>
          <w:lang w:val="en-GB"/>
        </w:rPr>
        <w:t>.</w:t>
      </w:r>
      <w:r w:rsidR="007A70B9" w:rsidRPr="00755203">
        <w:rPr>
          <w:lang w:val="en-GB"/>
        </w:rPr>
        <w:t xml:space="preserve"> </w:t>
      </w:r>
      <w:r w:rsidR="0063244F">
        <w:rPr>
          <w:lang w:val="en-GB"/>
        </w:rPr>
        <w:t>The number of genes showing population and temperature responses in gene-wise DNA methylation and gene expression data. The y axis groups consist of: genes showing population responses (Population), temperature responses (Temperature), both population and temperat</w:t>
      </w:r>
      <w:r w:rsidR="001B394C">
        <w:rPr>
          <w:lang w:val="en-GB"/>
        </w:rPr>
        <w:t>ure responses (</w:t>
      </w:r>
      <w:proofErr w:type="spellStart"/>
      <w:r w:rsidR="001B394C">
        <w:rPr>
          <w:lang w:val="en-GB"/>
        </w:rPr>
        <w:t>Pop+Temp</w:t>
      </w:r>
      <w:proofErr w:type="spellEnd"/>
      <w:r w:rsidR="001B394C">
        <w:rPr>
          <w:lang w:val="en-GB"/>
        </w:rPr>
        <w:t>) and an</w:t>
      </w:r>
      <w:r w:rsidR="0063244F">
        <w:rPr>
          <w:lang w:val="en-GB"/>
        </w:rPr>
        <w:t xml:space="preserve"> interaction between population and temperature (Interaction).</w:t>
      </w:r>
      <w:r w:rsidR="0092731B">
        <w:rPr>
          <w:lang w:val="en-GB"/>
        </w:rPr>
        <w:t xml:space="preserve"> The hashed lines indicate the number of genes co</w:t>
      </w:r>
      <w:r w:rsidR="005C1583">
        <w:rPr>
          <w:lang w:val="en-GB"/>
        </w:rPr>
        <w:t>-occurring</w:t>
      </w:r>
      <w:r w:rsidR="0092731B">
        <w:rPr>
          <w:lang w:val="en-GB"/>
        </w:rPr>
        <w:t xml:space="preserve"> between genes with a population response in DNA methylation and gene expression. The arrow indicates the number of genes we expect to show a population response </w:t>
      </w:r>
      <w:r w:rsidR="00987ACB">
        <w:rPr>
          <w:lang w:val="en-GB"/>
        </w:rPr>
        <w:t xml:space="preserve">in both expression (DEG) and methylation (DMG) if it was random (N </w:t>
      </w:r>
      <w:proofErr w:type="spellStart"/>
      <w:r w:rsidR="00987ACB">
        <w:rPr>
          <w:lang w:val="en-GB"/>
        </w:rPr>
        <w:t>DEGs</w:t>
      </w:r>
      <w:r w:rsidR="00987ACB">
        <w:rPr>
          <w:vertAlign w:val="subscript"/>
          <w:lang w:val="en-GB"/>
        </w:rPr>
        <w:t>pop</w:t>
      </w:r>
      <w:proofErr w:type="spellEnd"/>
      <w:r w:rsidR="00987ACB">
        <w:rPr>
          <w:vertAlign w:val="subscript"/>
          <w:lang w:val="en-GB"/>
        </w:rPr>
        <w:t xml:space="preserve"> </w:t>
      </w:r>
      <w:r w:rsidR="00987ACB">
        <w:rPr>
          <w:lang w:val="en-GB"/>
        </w:rPr>
        <w:t>/ N all genes * N DMGs).</w:t>
      </w:r>
    </w:p>
    <w:p w14:paraId="1284F1F5" w14:textId="77777777" w:rsidR="001A04A2" w:rsidRPr="00755203" w:rsidRDefault="001A04A2" w:rsidP="003E7F10">
      <w:pPr>
        <w:pStyle w:val="Heading2"/>
        <w:spacing w:line="480" w:lineRule="auto"/>
        <w:rPr>
          <w:lang w:val="en-GB"/>
        </w:rPr>
      </w:pPr>
      <w:r w:rsidRPr="00755203">
        <w:rPr>
          <w:lang w:val="en-GB"/>
        </w:rPr>
        <w:t xml:space="preserve">DNA </w:t>
      </w:r>
      <w:commentRangeStart w:id="247"/>
      <w:r w:rsidRPr="00755203">
        <w:rPr>
          <w:lang w:val="en-GB"/>
        </w:rPr>
        <w:t>methylation</w:t>
      </w:r>
      <w:commentRangeEnd w:id="247"/>
      <w:r>
        <w:rPr>
          <w:rStyle w:val="CommentReference"/>
        </w:rPr>
        <w:commentReference w:id="247"/>
      </w:r>
    </w:p>
    <w:p w14:paraId="1142F17D" w14:textId="77777777" w:rsidR="001A04A2" w:rsidRPr="00755203" w:rsidRDefault="001A04A2" w:rsidP="003E7F10">
      <w:pPr>
        <w:spacing w:line="480" w:lineRule="auto"/>
        <w:rPr>
          <w:lang w:val="en-GB"/>
        </w:rPr>
      </w:pPr>
      <w:r>
        <w:rPr>
          <w:lang w:val="en-GB"/>
        </w:rPr>
        <w:t xml:space="preserve">DNA methylation within genes show a population specific pattern in 1537 genes, while no </w:t>
      </w:r>
      <w:r w:rsidR="009E1DD9">
        <w:rPr>
          <w:lang w:val="en-GB"/>
        </w:rPr>
        <w:t xml:space="preserve">genes with </w:t>
      </w:r>
      <w:r>
        <w:rPr>
          <w:lang w:val="en-GB"/>
        </w:rPr>
        <w:t xml:space="preserve">effect of temperature </w:t>
      </w:r>
      <w:r w:rsidR="009E1DD9">
        <w:rPr>
          <w:lang w:val="en-GB"/>
        </w:rPr>
        <w:t>were</w:t>
      </w:r>
      <w:r>
        <w:rPr>
          <w:lang w:val="en-GB"/>
        </w:rPr>
        <w:t xml:space="preserve"> found. We do not have power to test fo</w:t>
      </w:r>
      <w:r w:rsidR="009E1DD9">
        <w:rPr>
          <w:lang w:val="en-GB"/>
        </w:rPr>
        <w:t>r interactions, indicated by NA</w:t>
      </w:r>
      <w:r>
        <w:rPr>
          <w:lang w:val="en-GB"/>
        </w:rPr>
        <w:t xml:space="preserve"> on Figure 3.</w:t>
      </w:r>
      <w:r w:rsidRPr="00383C96">
        <w:rPr>
          <w:lang w:val="en-GB"/>
        </w:rPr>
        <w:t xml:space="preserve"> </w:t>
      </w:r>
    </w:p>
    <w:p w14:paraId="503705B3" w14:textId="77777777" w:rsidR="00FA7DB4" w:rsidRDefault="00FA7DB4" w:rsidP="003E7F10">
      <w:pPr>
        <w:pStyle w:val="Heading2"/>
        <w:spacing w:line="480" w:lineRule="auto"/>
        <w:rPr>
          <w:lang w:val="en-GB"/>
        </w:rPr>
      </w:pPr>
      <w:commentRangeStart w:id="248"/>
      <w:r>
        <w:rPr>
          <w:lang w:val="en-GB"/>
        </w:rPr>
        <w:t>Correlations</w:t>
      </w:r>
      <w:commentRangeEnd w:id="248"/>
      <w:r w:rsidR="009E1DD9">
        <w:rPr>
          <w:rStyle w:val="CommentReference"/>
          <w:rFonts w:asciiTheme="minorHAnsi" w:eastAsiaTheme="minorHAnsi" w:hAnsiTheme="minorHAnsi" w:cstheme="minorBidi"/>
          <w:color w:val="auto"/>
        </w:rPr>
        <w:commentReference w:id="248"/>
      </w:r>
      <w:r>
        <w:rPr>
          <w:lang w:val="en-GB"/>
        </w:rPr>
        <w:t xml:space="preserve"> between DNA methylation and gene expression</w:t>
      </w:r>
    </w:p>
    <w:p w14:paraId="69E29431" w14:textId="54F7118B" w:rsidR="00B1256D" w:rsidRDefault="00383C96" w:rsidP="003E7F10">
      <w:pPr>
        <w:spacing w:line="480" w:lineRule="auto"/>
        <w:rPr>
          <w:lang w:val="en-GB"/>
        </w:rPr>
      </w:pPr>
      <w:r>
        <w:rPr>
          <w:lang w:val="en-GB"/>
        </w:rPr>
        <w:t>Of the</w:t>
      </w:r>
      <w:r w:rsidR="00FA7DB4">
        <w:rPr>
          <w:lang w:val="en-GB"/>
        </w:rPr>
        <w:t xml:space="preserve"> 1537</w:t>
      </w:r>
      <w:r>
        <w:rPr>
          <w:lang w:val="en-GB"/>
        </w:rPr>
        <w:t xml:space="preserve"> genes showing a population response</w:t>
      </w:r>
      <w:r w:rsidR="00FA7DB4">
        <w:rPr>
          <w:lang w:val="en-GB"/>
        </w:rPr>
        <w:t xml:space="preserve"> in DNA methylation</w:t>
      </w:r>
      <w:r>
        <w:rPr>
          <w:lang w:val="en-GB"/>
        </w:rPr>
        <w:t xml:space="preserve">, </w:t>
      </w:r>
      <w:r w:rsidR="009E1DD9">
        <w:rPr>
          <w:lang w:val="en-GB"/>
        </w:rPr>
        <w:t>844</w:t>
      </w:r>
      <w:r>
        <w:rPr>
          <w:lang w:val="en-GB"/>
        </w:rPr>
        <w:t xml:space="preserve"> was found to also have a population specific pattern in gene expression (Hashed bars, Figure 3). However, this number is very close to the number of genes we expect to show such a pattern </w:t>
      </w:r>
      <w:r w:rsidR="00987ACB">
        <w:rPr>
          <w:lang w:val="en-GB"/>
        </w:rPr>
        <w:t xml:space="preserve">if </w:t>
      </w:r>
      <w:r w:rsidR="005C1583">
        <w:rPr>
          <w:lang w:val="en-GB"/>
        </w:rPr>
        <w:t xml:space="preserve">there is no interaction between </w:t>
      </w:r>
      <w:r w:rsidR="005C1583">
        <w:rPr>
          <w:lang w:val="en-GB"/>
        </w:rPr>
        <w:lastRenderedPageBreak/>
        <w:t>weighted methylation level and gene expression level</w:t>
      </w:r>
      <w:r>
        <w:rPr>
          <w:lang w:val="en-GB"/>
        </w:rPr>
        <w:t xml:space="preserve"> (arrow, Figure 3).</w:t>
      </w:r>
      <w:r w:rsidR="00B1256D">
        <w:rPr>
          <w:lang w:val="en-GB"/>
        </w:rPr>
        <w:t xml:space="preserve"> Correlations between </w:t>
      </w:r>
      <w:r w:rsidR="009E1DD9">
        <w:rPr>
          <w:lang w:val="en-GB"/>
        </w:rPr>
        <w:t xml:space="preserve">weighted </w:t>
      </w:r>
      <w:r w:rsidR="00B1256D">
        <w:rPr>
          <w:lang w:val="en-GB"/>
        </w:rPr>
        <w:t xml:space="preserve">methylation </w:t>
      </w:r>
      <w:r w:rsidR="009E1DD9">
        <w:rPr>
          <w:lang w:val="en-GB"/>
        </w:rPr>
        <w:t xml:space="preserve">level </w:t>
      </w:r>
      <w:r w:rsidR="00B1256D">
        <w:rPr>
          <w:lang w:val="en-GB"/>
        </w:rPr>
        <w:t>and</w:t>
      </w:r>
      <w:r w:rsidR="00FA7DB4">
        <w:rPr>
          <w:lang w:val="en-GB"/>
        </w:rPr>
        <w:t xml:space="preserve"> level of</w:t>
      </w:r>
      <w:r w:rsidR="00B1256D">
        <w:rPr>
          <w:lang w:val="en-GB"/>
        </w:rPr>
        <w:t xml:space="preserve"> gene expression in the common genes showing a population response, reveal a normally distributed </w:t>
      </w:r>
      <w:r w:rsidR="009E1DD9">
        <w:rPr>
          <w:lang w:val="en-GB"/>
        </w:rPr>
        <w:t>(</w:t>
      </w:r>
      <w:r w:rsidR="008B398B">
        <w:rPr>
          <w:lang w:val="en-GB"/>
        </w:rPr>
        <w:t xml:space="preserve">or slightly bimodal) </w:t>
      </w:r>
      <w:r w:rsidR="00B1256D">
        <w:rPr>
          <w:lang w:val="en-GB"/>
        </w:rPr>
        <w:t>histog</w:t>
      </w:r>
      <w:r w:rsidR="00FA7DB4">
        <w:rPr>
          <w:lang w:val="en-GB"/>
        </w:rPr>
        <w:t>ram of correlation coefficients</w:t>
      </w:r>
      <w:r w:rsidR="008B398B">
        <w:rPr>
          <w:lang w:val="en-GB"/>
        </w:rPr>
        <w:t xml:space="preserve"> (expectation: left skew, </w:t>
      </w:r>
      <w:r w:rsidR="00BB03F3">
        <w:rPr>
          <w:lang w:val="en-GB"/>
        </w:rPr>
        <w:t>Figure S7</w:t>
      </w:r>
      <w:r w:rsidR="008B398B">
        <w:rPr>
          <w:lang w:val="en-GB"/>
        </w:rPr>
        <w:t>)</w:t>
      </w:r>
      <w:r w:rsidR="00FA7DB4">
        <w:rPr>
          <w:lang w:val="en-GB"/>
        </w:rPr>
        <w:t>. This</w:t>
      </w:r>
      <w:r w:rsidR="00B1256D">
        <w:rPr>
          <w:lang w:val="en-GB"/>
        </w:rPr>
        <w:t xml:space="preserve"> further indicat</w:t>
      </w:r>
      <w:r w:rsidR="00FA7DB4">
        <w:rPr>
          <w:lang w:val="en-GB"/>
        </w:rPr>
        <w:t xml:space="preserve">es </w:t>
      </w:r>
      <w:r w:rsidR="00B1256D">
        <w:rPr>
          <w:lang w:val="en-GB"/>
        </w:rPr>
        <w:t>that higher methyla</w:t>
      </w:r>
      <w:r w:rsidR="00FA7DB4">
        <w:rPr>
          <w:lang w:val="en-GB"/>
        </w:rPr>
        <w:t>tion level</w:t>
      </w:r>
      <w:r w:rsidR="00B1256D">
        <w:rPr>
          <w:lang w:val="en-GB"/>
        </w:rPr>
        <w:t xml:space="preserve"> </w:t>
      </w:r>
      <w:r w:rsidR="008B398B">
        <w:rPr>
          <w:lang w:val="en-GB"/>
        </w:rPr>
        <w:t xml:space="preserve">on its own does not lead </w:t>
      </w:r>
      <w:r w:rsidR="00B1256D">
        <w:rPr>
          <w:lang w:val="en-GB"/>
        </w:rPr>
        <w:t>to a higher level of gene expression</w:t>
      </w:r>
      <w:r w:rsidR="005C1583">
        <w:rPr>
          <w:lang w:val="en-GB"/>
        </w:rPr>
        <w:t xml:space="preserve"> at least not as a general mechanism that works similar in all genes</w:t>
      </w:r>
      <w:r w:rsidR="00B1256D">
        <w:rPr>
          <w:lang w:val="en-GB"/>
        </w:rPr>
        <w:t xml:space="preserve">. </w:t>
      </w:r>
      <w:r w:rsidR="004E6C77">
        <w:rPr>
          <w:lang w:val="en-GB"/>
        </w:rPr>
        <w:t xml:space="preserve">We also test whether DNA methylation could have a stabilizing function on gene expression, by correlating </w:t>
      </w:r>
      <w:proofErr w:type="spellStart"/>
      <w:r w:rsidR="004E6C77">
        <w:rPr>
          <w:lang w:val="en-GB"/>
        </w:rPr>
        <w:t>genewise</w:t>
      </w:r>
      <w:proofErr w:type="spellEnd"/>
      <w:r w:rsidR="004E6C77">
        <w:rPr>
          <w:lang w:val="en-GB"/>
        </w:rPr>
        <w:t xml:space="preserve"> DNA methylation with SD of gene expression.</w:t>
      </w:r>
      <w:r w:rsidR="00A967B5">
        <w:rPr>
          <w:lang w:val="en-GB"/>
        </w:rPr>
        <w:t xml:space="preserve"> </w:t>
      </w:r>
      <w:r w:rsidR="008B398B">
        <w:rPr>
          <w:lang w:val="en-GB"/>
        </w:rPr>
        <w:t xml:space="preserve">The </w:t>
      </w:r>
      <w:r w:rsidR="00A967B5">
        <w:rPr>
          <w:lang w:val="en-GB"/>
        </w:rPr>
        <w:t>histogram</w:t>
      </w:r>
      <w:r w:rsidR="008B398B">
        <w:rPr>
          <w:lang w:val="en-GB"/>
        </w:rPr>
        <w:t xml:space="preserve"> </w:t>
      </w:r>
      <w:r w:rsidR="00A967B5">
        <w:rPr>
          <w:lang w:val="en-GB"/>
        </w:rPr>
        <w:t xml:space="preserve">reveal close to normally distributed correlation coefficients for </w:t>
      </w:r>
      <w:r w:rsidR="008B398B">
        <w:rPr>
          <w:lang w:val="en-GB"/>
        </w:rPr>
        <w:t xml:space="preserve">weighted </w:t>
      </w:r>
      <w:r w:rsidR="00A967B5">
        <w:rPr>
          <w:lang w:val="en-GB"/>
        </w:rPr>
        <w:t xml:space="preserve">methylation </w:t>
      </w:r>
      <w:r w:rsidR="008B398B">
        <w:rPr>
          <w:lang w:val="en-GB"/>
        </w:rPr>
        <w:t xml:space="preserve">level </w:t>
      </w:r>
      <w:r w:rsidR="00A967B5">
        <w:rPr>
          <w:lang w:val="en-GB"/>
        </w:rPr>
        <w:t>and SD of gene expression</w:t>
      </w:r>
      <w:r w:rsidR="00D7737A">
        <w:rPr>
          <w:lang w:val="en-GB"/>
        </w:rPr>
        <w:t xml:space="preserve"> (</w:t>
      </w:r>
      <w:r w:rsidR="008B398B">
        <w:rPr>
          <w:lang w:val="en-GB"/>
        </w:rPr>
        <w:t xml:space="preserve">expectation: right skew, </w:t>
      </w:r>
      <w:r w:rsidR="00BB03F3">
        <w:rPr>
          <w:lang w:val="en-GB"/>
        </w:rPr>
        <w:t>Figure S8</w:t>
      </w:r>
      <w:r w:rsidR="00D7737A">
        <w:rPr>
          <w:lang w:val="en-GB"/>
        </w:rPr>
        <w:t>)</w:t>
      </w:r>
      <w:r w:rsidR="00A967B5">
        <w:rPr>
          <w:lang w:val="en-GB"/>
        </w:rPr>
        <w:t xml:space="preserve">. </w:t>
      </w:r>
    </w:p>
    <w:p w14:paraId="345C18C8" w14:textId="77777777" w:rsidR="003F52B6" w:rsidRDefault="00642C5A" w:rsidP="003E7F10">
      <w:pPr>
        <w:spacing w:line="480" w:lineRule="auto"/>
        <w:rPr>
          <w:lang w:val="en-GB"/>
        </w:rPr>
      </w:pPr>
      <w:r>
        <w:rPr>
          <w:noProof/>
          <w:lang w:val="en-GB"/>
        </w:rPr>
        <w:pict w14:anchorId="7947DC9F">
          <v:shape id="_x0000_i1037" type="#_x0000_t75" alt="" style="width:227.35pt;height:227.35pt;mso-width-percent:0;mso-height-percent:0;mso-width-percent:0;mso-height-percent:0">
            <v:imagedata r:id="rId15" o:title="figure_4_Micro_ASV"/>
          </v:shape>
        </w:pict>
      </w:r>
    </w:p>
    <w:p w14:paraId="4C2F8999" w14:textId="77777777" w:rsidR="00735AC5" w:rsidRPr="00E60EAA" w:rsidRDefault="00735AC5" w:rsidP="003E7F10">
      <w:pPr>
        <w:spacing w:line="480" w:lineRule="auto"/>
        <w:rPr>
          <w:i/>
          <w:lang w:val="en-GB"/>
        </w:rPr>
      </w:pPr>
      <w:r w:rsidRPr="00E60EAA">
        <w:rPr>
          <w:i/>
          <w:lang w:val="en-GB"/>
        </w:rPr>
        <w:t xml:space="preserve">Figure 4: Plastic and population effects on ASV level of the microbiome in S. </w:t>
      </w:r>
      <w:proofErr w:type="spellStart"/>
      <w:r w:rsidRPr="00E60EAA">
        <w:rPr>
          <w:i/>
          <w:lang w:val="en-GB"/>
        </w:rPr>
        <w:t>dumicola</w:t>
      </w:r>
      <w:proofErr w:type="spellEnd"/>
      <w:r w:rsidRPr="00E60EAA">
        <w:rPr>
          <w:i/>
          <w:lang w:val="en-GB"/>
        </w:rPr>
        <w:t>.</w:t>
      </w:r>
      <w:r w:rsidR="00E60EAA" w:rsidRPr="00E60EAA">
        <w:rPr>
          <w:i/>
          <w:lang w:val="en-GB"/>
        </w:rPr>
        <w:t xml:space="preserve"> The total number of ASVs passing filtering criteria is 78.</w:t>
      </w:r>
    </w:p>
    <w:p w14:paraId="56BE7D5C" w14:textId="77777777" w:rsidR="00735AC5" w:rsidRDefault="003F52B6" w:rsidP="003E7F10">
      <w:pPr>
        <w:pStyle w:val="Heading2"/>
        <w:spacing w:line="480" w:lineRule="auto"/>
        <w:rPr>
          <w:lang w:val="en-GB"/>
        </w:rPr>
      </w:pPr>
      <w:r w:rsidRPr="00755203">
        <w:rPr>
          <w:lang w:val="en-GB"/>
        </w:rPr>
        <w:t>Microbiome</w:t>
      </w:r>
    </w:p>
    <w:p w14:paraId="64DC16E6" w14:textId="77777777" w:rsidR="009E7C8D" w:rsidRPr="009E7C8D" w:rsidRDefault="009A03E2" w:rsidP="003E7F10">
      <w:pPr>
        <w:spacing w:line="480" w:lineRule="auto"/>
        <w:rPr>
          <w:lang w:val="en-US"/>
        </w:rPr>
      </w:pPr>
      <w:r>
        <w:rPr>
          <w:lang w:val="en-GB"/>
        </w:rPr>
        <w:t>78 ASVs were retained by the filtering criteria and 6 of the ASVs shows an effect of population</w:t>
      </w:r>
      <w:r w:rsidR="00D8671C">
        <w:rPr>
          <w:lang w:val="en-GB"/>
        </w:rPr>
        <w:t>, one of which also shows an interaction effect.</w:t>
      </w:r>
      <w:r w:rsidR="008B398B">
        <w:rPr>
          <w:lang w:val="en-GB"/>
        </w:rPr>
        <w:t xml:space="preserve"> </w:t>
      </w:r>
      <w:r w:rsidR="009E7C8D">
        <w:rPr>
          <w:lang w:val="en-GB"/>
        </w:rPr>
        <w:t xml:space="preserve">The ASVs showing responses were: Mycoplasma (ASV1, </w:t>
      </w:r>
      <w:commentRangeStart w:id="249"/>
      <w:r w:rsidR="009E7C8D">
        <w:rPr>
          <w:lang w:val="en-GB"/>
        </w:rPr>
        <w:lastRenderedPageBreak/>
        <w:t>3spASV4</w:t>
      </w:r>
      <w:commentRangeEnd w:id="249"/>
      <w:r w:rsidR="009E7C8D">
        <w:rPr>
          <w:rStyle w:val="CommentReference"/>
        </w:rPr>
        <w:commentReference w:id="249"/>
      </w:r>
      <w:r w:rsidR="009E7C8D">
        <w:rPr>
          <w:lang w:val="en-GB"/>
        </w:rPr>
        <w:t xml:space="preserve">), Borrelia (ASV12), </w:t>
      </w:r>
      <w:proofErr w:type="spellStart"/>
      <w:r w:rsidR="009E7C8D" w:rsidRPr="009E7C8D">
        <w:rPr>
          <w:lang w:val="en-US"/>
        </w:rPr>
        <w:t>Diploirckettsia</w:t>
      </w:r>
      <w:proofErr w:type="spellEnd"/>
      <w:r w:rsidR="009E7C8D">
        <w:rPr>
          <w:lang w:val="en-US"/>
        </w:rPr>
        <w:t xml:space="preserve"> (ASV2, 3spASV9), </w:t>
      </w:r>
      <w:proofErr w:type="spellStart"/>
      <w:r w:rsidR="009E7C8D" w:rsidRPr="009E7C8D">
        <w:rPr>
          <w:lang w:val="en-US"/>
        </w:rPr>
        <w:t>Weeksellaceae</w:t>
      </w:r>
      <w:proofErr w:type="spellEnd"/>
      <w:r w:rsidR="009E7C8D">
        <w:rPr>
          <w:lang w:val="en-US"/>
        </w:rPr>
        <w:t xml:space="preserve"> (ASV4), </w:t>
      </w:r>
      <w:proofErr w:type="spellStart"/>
      <w:r w:rsidR="009E7C8D" w:rsidRPr="009E7C8D">
        <w:rPr>
          <w:lang w:val="en-US"/>
        </w:rPr>
        <w:t>Rickettsiella</w:t>
      </w:r>
      <w:proofErr w:type="spellEnd"/>
      <w:r w:rsidR="009E7C8D">
        <w:rPr>
          <w:lang w:val="en-US"/>
        </w:rPr>
        <w:t xml:space="preserve"> (ASV6, Interaction) and </w:t>
      </w:r>
      <w:proofErr w:type="spellStart"/>
      <w:r w:rsidR="009E7C8D" w:rsidRPr="009E7C8D">
        <w:rPr>
          <w:lang w:val="en-US"/>
        </w:rPr>
        <w:t>Weeksellaceae</w:t>
      </w:r>
      <w:proofErr w:type="spellEnd"/>
      <w:r w:rsidR="009E7C8D">
        <w:rPr>
          <w:lang w:val="en-US"/>
        </w:rPr>
        <w:t xml:space="preserve"> (ASV7).</w:t>
      </w:r>
    </w:p>
    <w:p w14:paraId="6A6765A5" w14:textId="77777777" w:rsidR="00735AC5" w:rsidRPr="009E7C8D" w:rsidRDefault="00735AC5" w:rsidP="003E7F10">
      <w:pPr>
        <w:spacing w:line="480" w:lineRule="auto"/>
        <w:rPr>
          <w:lang w:val="en-US"/>
        </w:rPr>
      </w:pPr>
    </w:p>
    <w:p w14:paraId="1BB360F5" w14:textId="77777777" w:rsidR="00735AC5" w:rsidRDefault="00735AC5" w:rsidP="003E7F10">
      <w:pPr>
        <w:spacing w:line="480" w:lineRule="auto"/>
        <w:rPr>
          <w:lang w:val="en-GB"/>
        </w:rPr>
      </w:pPr>
    </w:p>
    <w:p w14:paraId="4B9B4DB4" w14:textId="77777777" w:rsidR="009A03E2" w:rsidRDefault="00642C5A" w:rsidP="003E7F10">
      <w:pPr>
        <w:spacing w:line="480" w:lineRule="auto"/>
        <w:rPr>
          <w:lang w:val="en-GB"/>
        </w:rPr>
      </w:pPr>
      <w:r>
        <w:rPr>
          <w:noProof/>
          <w:lang w:val="en-GB"/>
        </w:rPr>
        <w:pict w14:anchorId="54E7A750">
          <v:shape id="_x0000_i1036" type="#_x0000_t75" alt="" style="width:453.35pt;height:388.65pt;mso-width-percent:0;mso-height-percent:0;mso-width-percent:0;mso-height-percent:0">
            <v:imagedata r:id="rId16" o:title="figure_5_Metabo"/>
          </v:shape>
        </w:pict>
      </w:r>
    </w:p>
    <w:p w14:paraId="2000BCCC" w14:textId="77777777" w:rsidR="00735AC5" w:rsidRPr="00E60EAA" w:rsidRDefault="00735AC5" w:rsidP="003E7F10">
      <w:pPr>
        <w:spacing w:line="480" w:lineRule="auto"/>
        <w:rPr>
          <w:i/>
          <w:lang w:val="en-GB"/>
        </w:rPr>
      </w:pPr>
      <w:r w:rsidRPr="00E60EAA">
        <w:rPr>
          <w:i/>
          <w:lang w:val="en-GB"/>
        </w:rPr>
        <w:t xml:space="preserve">Figure 5: Metabolome data for spiders having undergone </w:t>
      </w:r>
      <w:proofErr w:type="spellStart"/>
      <w:r w:rsidRPr="00E60EAA">
        <w:rPr>
          <w:i/>
          <w:lang w:val="en-GB"/>
        </w:rPr>
        <w:t>CTmax</w:t>
      </w:r>
      <w:proofErr w:type="spellEnd"/>
      <w:r w:rsidRPr="00E60EAA">
        <w:rPr>
          <w:i/>
          <w:lang w:val="en-GB"/>
        </w:rPr>
        <w:t xml:space="preserve"> and CCR treatment after common garden acclimation. </w:t>
      </w:r>
      <w:proofErr w:type="spellStart"/>
      <w:r w:rsidR="006D26AF" w:rsidRPr="00E60EAA">
        <w:rPr>
          <w:i/>
          <w:lang w:val="en-GB"/>
        </w:rPr>
        <w:t>a,b</w:t>
      </w:r>
      <w:proofErr w:type="spellEnd"/>
      <w:r w:rsidR="006D26AF" w:rsidRPr="00E60EAA">
        <w:rPr>
          <w:i/>
          <w:lang w:val="en-GB"/>
        </w:rPr>
        <w:t xml:space="preserve">) LCMS identified metabolites of spiders having gone </w:t>
      </w:r>
      <w:proofErr w:type="spellStart"/>
      <w:r w:rsidR="006D26AF" w:rsidRPr="00E60EAA">
        <w:rPr>
          <w:i/>
          <w:lang w:val="en-GB"/>
        </w:rPr>
        <w:t>trhough</w:t>
      </w:r>
      <w:proofErr w:type="spellEnd"/>
      <w:r w:rsidR="006D26AF" w:rsidRPr="00E60EAA">
        <w:rPr>
          <w:i/>
          <w:lang w:val="en-GB"/>
        </w:rPr>
        <w:t xml:space="preserve"> a) </w:t>
      </w:r>
      <w:proofErr w:type="spellStart"/>
      <w:r w:rsidR="006D26AF" w:rsidRPr="00E60EAA">
        <w:rPr>
          <w:i/>
          <w:lang w:val="en-GB"/>
        </w:rPr>
        <w:t>CTmax</w:t>
      </w:r>
      <w:proofErr w:type="spellEnd"/>
      <w:r w:rsidR="006D26AF" w:rsidRPr="00E60EAA">
        <w:rPr>
          <w:i/>
          <w:lang w:val="en-GB"/>
        </w:rPr>
        <w:t xml:space="preserve"> treatment and b) CCR treatment. </w:t>
      </w:r>
      <w:proofErr w:type="spellStart"/>
      <w:r w:rsidR="006D26AF" w:rsidRPr="00E60EAA">
        <w:rPr>
          <w:i/>
          <w:lang w:val="en-GB"/>
        </w:rPr>
        <w:t>c,d</w:t>
      </w:r>
      <w:proofErr w:type="spellEnd"/>
      <w:r w:rsidR="006D26AF" w:rsidRPr="00E60EAA">
        <w:rPr>
          <w:i/>
          <w:lang w:val="en-GB"/>
        </w:rPr>
        <w:t xml:space="preserve">) NMR peaks of spiders having gone </w:t>
      </w:r>
      <w:proofErr w:type="spellStart"/>
      <w:r w:rsidR="006D26AF" w:rsidRPr="00E60EAA">
        <w:rPr>
          <w:i/>
          <w:lang w:val="en-GB"/>
        </w:rPr>
        <w:t>trhough</w:t>
      </w:r>
      <w:proofErr w:type="spellEnd"/>
      <w:r w:rsidR="006D26AF" w:rsidRPr="00E60EAA">
        <w:rPr>
          <w:i/>
          <w:lang w:val="en-GB"/>
        </w:rPr>
        <w:t xml:space="preserve"> c) </w:t>
      </w:r>
      <w:proofErr w:type="spellStart"/>
      <w:r w:rsidR="006D26AF" w:rsidRPr="00E60EAA">
        <w:rPr>
          <w:i/>
          <w:lang w:val="en-GB"/>
        </w:rPr>
        <w:t>CTmax</w:t>
      </w:r>
      <w:proofErr w:type="spellEnd"/>
      <w:r w:rsidR="006D26AF" w:rsidRPr="00E60EAA">
        <w:rPr>
          <w:i/>
          <w:lang w:val="en-GB"/>
        </w:rPr>
        <w:t xml:space="preserve"> treatment and d) CCR treatment.</w:t>
      </w:r>
      <w:r w:rsidR="0065756D" w:rsidRPr="00E60EAA">
        <w:rPr>
          <w:i/>
          <w:lang w:val="en-GB"/>
        </w:rPr>
        <w:t xml:space="preserve"> The total number of metabolites or peaks identified can be seen in x axis label (</w:t>
      </w:r>
      <w:proofErr w:type="spellStart"/>
      <w:r w:rsidR="0065756D" w:rsidRPr="00E60EAA">
        <w:rPr>
          <w:i/>
          <w:lang w:val="en-GB"/>
        </w:rPr>
        <w:t>a,b</w:t>
      </w:r>
      <w:proofErr w:type="spellEnd"/>
      <w:r w:rsidR="0065756D" w:rsidRPr="00E60EAA">
        <w:rPr>
          <w:i/>
          <w:lang w:val="en-GB"/>
        </w:rPr>
        <w:t>) or the legend (</w:t>
      </w:r>
      <w:proofErr w:type="spellStart"/>
      <w:r w:rsidR="0065756D" w:rsidRPr="00E60EAA">
        <w:rPr>
          <w:i/>
          <w:lang w:val="en-GB"/>
        </w:rPr>
        <w:t>c,d</w:t>
      </w:r>
      <w:proofErr w:type="spellEnd"/>
      <w:r w:rsidR="0065756D" w:rsidRPr="00E60EAA">
        <w:rPr>
          <w:i/>
          <w:lang w:val="en-GB"/>
        </w:rPr>
        <w:t>).</w:t>
      </w:r>
    </w:p>
    <w:p w14:paraId="57579FBF" w14:textId="77777777" w:rsidR="0008134E" w:rsidRPr="00755203" w:rsidRDefault="0008134E" w:rsidP="003E7F10">
      <w:pPr>
        <w:pStyle w:val="Heading2"/>
        <w:spacing w:line="480" w:lineRule="auto"/>
        <w:rPr>
          <w:lang w:val="en-GB"/>
        </w:rPr>
      </w:pPr>
      <w:r w:rsidRPr="00755203">
        <w:rPr>
          <w:lang w:val="en-GB"/>
        </w:rPr>
        <w:lastRenderedPageBreak/>
        <w:t>Metabolome</w:t>
      </w:r>
    </w:p>
    <w:p w14:paraId="579840B8" w14:textId="77777777" w:rsidR="00B45DE5" w:rsidRDefault="00E04D25" w:rsidP="003E7F10">
      <w:pPr>
        <w:pStyle w:val="Heading3"/>
        <w:spacing w:line="480" w:lineRule="auto"/>
        <w:rPr>
          <w:lang w:val="en-GB"/>
        </w:rPr>
      </w:pPr>
      <w:r>
        <w:rPr>
          <w:lang w:val="en-GB"/>
        </w:rPr>
        <w:t>LC-MC (</w:t>
      </w:r>
      <w:r w:rsidRPr="0065309E">
        <w:rPr>
          <w:lang w:val="en-US"/>
        </w:rPr>
        <w:t>Tobias</w:t>
      </w:r>
      <w:r>
        <w:rPr>
          <w:lang w:val="en-GB"/>
        </w:rPr>
        <w:t>)</w:t>
      </w:r>
    </w:p>
    <w:p w14:paraId="06F7C6FD" w14:textId="77777777" w:rsidR="00701BCB" w:rsidRDefault="00FA0C27" w:rsidP="003E7F10">
      <w:pPr>
        <w:spacing w:line="480" w:lineRule="auto"/>
        <w:rPr>
          <w:lang w:val="en-GB"/>
        </w:rPr>
      </w:pPr>
      <w:r>
        <w:rPr>
          <w:lang w:val="en-GB"/>
        </w:rPr>
        <w:t>4188 features were retrieved using positive ionization</w:t>
      </w:r>
      <w:r w:rsidR="00BD0DBF">
        <w:rPr>
          <w:lang w:val="en-GB"/>
        </w:rPr>
        <w:t>, of which 21 could be identified in databases</w:t>
      </w:r>
      <w:r>
        <w:rPr>
          <w:lang w:val="en-GB"/>
        </w:rPr>
        <w:t xml:space="preserve">. </w:t>
      </w:r>
      <w:r w:rsidR="00BD0DBF">
        <w:rPr>
          <w:lang w:val="en-GB"/>
        </w:rPr>
        <w:t>Using negative ionizations, 3215 features were found, 74 of those received an identified name.</w:t>
      </w:r>
    </w:p>
    <w:p w14:paraId="6A9979DA" w14:textId="77777777" w:rsidR="00FA0C27" w:rsidRPr="00FA0C27" w:rsidRDefault="00FA0C27" w:rsidP="003E7F10">
      <w:pPr>
        <w:pStyle w:val="Heading4"/>
        <w:spacing w:line="480" w:lineRule="auto"/>
        <w:rPr>
          <w:lang w:val="en-US"/>
        </w:rPr>
      </w:pPr>
      <w:proofErr w:type="spellStart"/>
      <w:r>
        <w:rPr>
          <w:lang w:val="en-GB"/>
        </w:rPr>
        <w:t>CTmax</w:t>
      </w:r>
      <w:proofErr w:type="spellEnd"/>
    </w:p>
    <w:p w14:paraId="1CE484E7" w14:textId="77777777" w:rsidR="00FA0C27" w:rsidRDefault="00FA0C27" w:rsidP="003E7F10">
      <w:pPr>
        <w:spacing w:line="480" w:lineRule="auto"/>
        <w:rPr>
          <w:lang w:val="en-GB"/>
        </w:rPr>
      </w:pPr>
      <w:r>
        <w:rPr>
          <w:lang w:val="en-GB"/>
        </w:rPr>
        <w:t>We chose to focus only on named features for further analysis, a filtering retaining 75 features</w:t>
      </w:r>
      <w:r w:rsidR="00C455CC">
        <w:rPr>
          <w:lang w:val="en-GB"/>
        </w:rPr>
        <w:t xml:space="preserve"> for spiders having gone through </w:t>
      </w:r>
      <w:proofErr w:type="spellStart"/>
      <w:r w:rsidR="00C455CC">
        <w:rPr>
          <w:lang w:val="en-GB"/>
        </w:rPr>
        <w:t>CTmax</w:t>
      </w:r>
      <w:proofErr w:type="spellEnd"/>
      <w:r w:rsidR="00C455CC">
        <w:rPr>
          <w:lang w:val="en-GB"/>
        </w:rPr>
        <w:t xml:space="preserve"> treatment. 60 of those features were </w:t>
      </w:r>
      <w:r>
        <w:rPr>
          <w:lang w:val="en-GB"/>
        </w:rPr>
        <w:t xml:space="preserve">found </w:t>
      </w:r>
      <w:r w:rsidR="00C455CC">
        <w:rPr>
          <w:lang w:val="en-GB"/>
        </w:rPr>
        <w:t>using</w:t>
      </w:r>
      <w:r>
        <w:rPr>
          <w:lang w:val="en-GB"/>
        </w:rPr>
        <w:t xml:space="preserve"> negative ionization, and 15 with positive ionization.</w:t>
      </w:r>
    </w:p>
    <w:p w14:paraId="05CB4A31" w14:textId="77777777" w:rsidR="00C455CC" w:rsidRDefault="00C455CC" w:rsidP="003E7F10">
      <w:pPr>
        <w:spacing w:line="480" w:lineRule="auto"/>
        <w:rPr>
          <w:lang w:val="en-GB"/>
        </w:rPr>
      </w:pPr>
      <w:r>
        <w:rPr>
          <w:lang w:val="en-GB"/>
        </w:rPr>
        <w:t xml:space="preserve">Out of the 72 features found in </w:t>
      </w:r>
      <w:proofErr w:type="spellStart"/>
      <w:r>
        <w:rPr>
          <w:lang w:val="en-GB"/>
        </w:rPr>
        <w:t>CTmax</w:t>
      </w:r>
      <w:proofErr w:type="spellEnd"/>
      <w:r>
        <w:rPr>
          <w:lang w:val="en-GB"/>
        </w:rPr>
        <w:t xml:space="preserve"> spiders, 32 showed a population </w:t>
      </w:r>
      <w:r w:rsidR="005301EE">
        <w:rPr>
          <w:lang w:val="en-GB"/>
        </w:rPr>
        <w:t>response, while the intensity of 45 features were found to be influenced by acclimation temperature</w:t>
      </w:r>
      <w:r w:rsidR="009F7AE5">
        <w:rPr>
          <w:lang w:val="en-GB"/>
        </w:rPr>
        <w:t xml:space="preserve"> (Figure 5a)</w:t>
      </w:r>
      <w:r w:rsidR="005301EE">
        <w:rPr>
          <w:lang w:val="en-GB"/>
        </w:rPr>
        <w:t>. 15 features were found to show both responses, while 40 features show interaction effects of population and acclimation temperature</w:t>
      </w:r>
      <w:r w:rsidR="009F7AE5">
        <w:rPr>
          <w:lang w:val="en-GB"/>
        </w:rPr>
        <w:t xml:space="preserve"> (Figure 5a)</w:t>
      </w:r>
      <w:r w:rsidR="005301EE">
        <w:rPr>
          <w:lang w:val="en-GB"/>
        </w:rPr>
        <w:t>.</w:t>
      </w:r>
    </w:p>
    <w:p w14:paraId="62E9FD16" w14:textId="77777777" w:rsidR="00C455CC" w:rsidRDefault="00C455CC" w:rsidP="003E7F10">
      <w:pPr>
        <w:spacing w:line="480" w:lineRule="auto"/>
        <w:rPr>
          <w:lang w:val="en-GB"/>
        </w:rPr>
      </w:pPr>
    </w:p>
    <w:p w14:paraId="459F132D" w14:textId="77777777" w:rsidR="00701BCB" w:rsidRDefault="00701BCB" w:rsidP="003E7F10">
      <w:pPr>
        <w:pStyle w:val="Heading4"/>
        <w:spacing w:line="480" w:lineRule="auto"/>
        <w:rPr>
          <w:lang w:val="en-GB"/>
        </w:rPr>
      </w:pPr>
      <w:r>
        <w:rPr>
          <w:lang w:val="en-GB"/>
        </w:rPr>
        <w:t>CCR</w:t>
      </w:r>
    </w:p>
    <w:p w14:paraId="02AF8B8E" w14:textId="77777777" w:rsidR="00701BCB" w:rsidRDefault="00C455CC" w:rsidP="003E7F10">
      <w:pPr>
        <w:spacing w:line="480" w:lineRule="auto"/>
        <w:rPr>
          <w:lang w:val="en-GB"/>
        </w:rPr>
      </w:pPr>
      <w:r>
        <w:rPr>
          <w:lang w:val="en-GB"/>
        </w:rPr>
        <w:t xml:space="preserve">For spiders having gone through chill coma treatment, </w:t>
      </w:r>
      <w:r w:rsidR="00BD0DBF">
        <w:rPr>
          <w:lang w:val="en-GB"/>
        </w:rPr>
        <w:t xml:space="preserve">42 </w:t>
      </w:r>
      <w:r>
        <w:rPr>
          <w:lang w:val="en-GB"/>
        </w:rPr>
        <w:t xml:space="preserve">named </w:t>
      </w:r>
      <w:r w:rsidR="00BD0DBF">
        <w:rPr>
          <w:lang w:val="en-GB"/>
        </w:rPr>
        <w:t>features</w:t>
      </w:r>
      <w:r>
        <w:rPr>
          <w:lang w:val="en-GB"/>
        </w:rPr>
        <w:t xml:space="preserve"> were found, of which</w:t>
      </w:r>
      <w:r w:rsidR="00BD0DBF">
        <w:rPr>
          <w:lang w:val="en-GB"/>
        </w:rPr>
        <w:t xml:space="preserve"> 7 </w:t>
      </w:r>
      <w:r>
        <w:rPr>
          <w:lang w:val="en-GB"/>
        </w:rPr>
        <w:t xml:space="preserve">was found using </w:t>
      </w:r>
      <w:r w:rsidR="00BD0DBF">
        <w:rPr>
          <w:lang w:val="en-GB"/>
        </w:rPr>
        <w:t>pos</w:t>
      </w:r>
      <w:r>
        <w:rPr>
          <w:lang w:val="en-GB"/>
        </w:rPr>
        <w:t xml:space="preserve">itive ionization and </w:t>
      </w:r>
      <w:r w:rsidR="00BD0DBF">
        <w:rPr>
          <w:lang w:val="en-GB"/>
        </w:rPr>
        <w:t xml:space="preserve">35 </w:t>
      </w:r>
      <w:r>
        <w:rPr>
          <w:lang w:val="en-GB"/>
        </w:rPr>
        <w:t xml:space="preserve">using </w:t>
      </w:r>
      <w:r w:rsidR="00BD0DBF">
        <w:rPr>
          <w:lang w:val="en-GB"/>
        </w:rPr>
        <w:t>neg</w:t>
      </w:r>
      <w:r>
        <w:rPr>
          <w:lang w:val="en-GB"/>
        </w:rPr>
        <w:t>ative ionization</w:t>
      </w:r>
      <w:r w:rsidR="00BD0DBF">
        <w:rPr>
          <w:lang w:val="en-GB"/>
        </w:rPr>
        <w:t>.</w:t>
      </w:r>
    </w:p>
    <w:p w14:paraId="238970C6" w14:textId="77777777" w:rsidR="005301EE" w:rsidRPr="00701BCB" w:rsidRDefault="005301EE" w:rsidP="003E7F10">
      <w:pPr>
        <w:spacing w:line="480" w:lineRule="auto"/>
        <w:rPr>
          <w:lang w:val="en-GB"/>
        </w:rPr>
      </w:pPr>
      <w:r>
        <w:rPr>
          <w:lang w:val="en-GB"/>
        </w:rPr>
        <w:t>Of the 42 named features from CCR spiders, 26 features show a population specific response and 21 respond to acclimation temperature</w:t>
      </w:r>
      <w:r w:rsidR="009F7AE5">
        <w:rPr>
          <w:lang w:val="en-GB"/>
        </w:rPr>
        <w:t xml:space="preserve"> (Figure 5b)</w:t>
      </w:r>
      <w:r>
        <w:rPr>
          <w:lang w:val="en-GB"/>
        </w:rPr>
        <w:t>. Features having both an effect of population and temperature reached a total of 7, while 4 features were found to have interaction effects</w:t>
      </w:r>
      <w:r w:rsidR="009F7AE5">
        <w:rPr>
          <w:lang w:val="en-GB"/>
        </w:rPr>
        <w:t xml:space="preserve"> (Figure 5b)</w:t>
      </w:r>
      <w:r>
        <w:rPr>
          <w:lang w:val="en-GB"/>
        </w:rPr>
        <w:t>.</w:t>
      </w:r>
    </w:p>
    <w:p w14:paraId="6AB81985" w14:textId="77777777" w:rsidR="00E04D25" w:rsidRPr="00755203" w:rsidRDefault="00E04D25" w:rsidP="003E7F10">
      <w:pPr>
        <w:pStyle w:val="Heading3"/>
        <w:spacing w:line="480" w:lineRule="auto"/>
        <w:rPr>
          <w:lang w:val="en-GB"/>
        </w:rPr>
      </w:pPr>
      <w:r w:rsidRPr="00755203">
        <w:rPr>
          <w:lang w:val="en-GB"/>
        </w:rPr>
        <w:lastRenderedPageBreak/>
        <w:t>NMR (Kirsten)</w:t>
      </w:r>
    </w:p>
    <w:p w14:paraId="33B80000" w14:textId="77777777" w:rsidR="00DB5ECA" w:rsidRDefault="00E04D25" w:rsidP="003E7F10">
      <w:pPr>
        <w:pStyle w:val="Heading4"/>
        <w:spacing w:line="480" w:lineRule="auto"/>
        <w:rPr>
          <w:lang w:val="en-GB"/>
        </w:rPr>
      </w:pPr>
      <w:r w:rsidRPr="00755203">
        <w:rPr>
          <w:lang w:val="en-GB"/>
        </w:rPr>
        <w:t>Water extractions</w:t>
      </w:r>
      <w:r w:rsidR="00803994">
        <w:rPr>
          <w:lang w:val="en-GB"/>
        </w:rPr>
        <w:t xml:space="preserve"> </w:t>
      </w:r>
    </w:p>
    <w:p w14:paraId="34E4BD11" w14:textId="77777777" w:rsidR="00DB5ECA" w:rsidRPr="00DB5ECA" w:rsidRDefault="00DB5ECA" w:rsidP="003E7F10">
      <w:pPr>
        <w:spacing w:line="480" w:lineRule="auto"/>
        <w:rPr>
          <w:lang w:val="en-GB"/>
        </w:rPr>
      </w:pPr>
      <w:r>
        <w:rPr>
          <w:lang w:val="en-GB"/>
        </w:rPr>
        <w:t xml:space="preserve">From the NMR spectra 454 peaks were recovered from the water extractions. The effect of population and acclimation temperature were tested on each peak individually, divided into samples having been through </w:t>
      </w:r>
      <w:proofErr w:type="spellStart"/>
      <w:r>
        <w:rPr>
          <w:lang w:val="en-GB"/>
        </w:rPr>
        <w:t>CTmax</w:t>
      </w:r>
      <w:proofErr w:type="spellEnd"/>
      <w:r>
        <w:rPr>
          <w:lang w:val="en-GB"/>
        </w:rPr>
        <w:t xml:space="preserve"> and CCR treatment.</w:t>
      </w:r>
    </w:p>
    <w:p w14:paraId="46361070" w14:textId="77777777" w:rsidR="00803994" w:rsidRPr="00B474A1" w:rsidRDefault="00803994" w:rsidP="003E7F10">
      <w:pPr>
        <w:pStyle w:val="Heading5"/>
        <w:spacing w:line="480" w:lineRule="auto"/>
        <w:rPr>
          <w:lang w:val="en-GB"/>
        </w:rPr>
      </w:pPr>
      <w:proofErr w:type="spellStart"/>
      <w:r>
        <w:rPr>
          <w:lang w:val="en-GB"/>
        </w:rPr>
        <w:t>CTmax</w:t>
      </w:r>
      <w:proofErr w:type="spellEnd"/>
      <w:r w:rsidR="00E04D25" w:rsidRPr="00755203">
        <w:rPr>
          <w:lang w:val="en-GB"/>
        </w:rPr>
        <w:t>:</w:t>
      </w:r>
    </w:p>
    <w:p w14:paraId="23217BAB" w14:textId="77777777" w:rsidR="00E04D25" w:rsidRDefault="00DB5ECA" w:rsidP="003E7F10">
      <w:pPr>
        <w:spacing w:line="480" w:lineRule="auto"/>
        <w:rPr>
          <w:lang w:val="en-GB"/>
        </w:rPr>
      </w:pPr>
      <w:r>
        <w:rPr>
          <w:lang w:val="en-GB"/>
        </w:rPr>
        <w:t xml:space="preserve">454 NMR peaks were </w:t>
      </w:r>
      <w:r w:rsidR="00803994" w:rsidRPr="00755203">
        <w:rPr>
          <w:lang w:val="en-GB"/>
        </w:rPr>
        <w:t>tested separately</w:t>
      </w:r>
      <w:r w:rsidR="00C9065D">
        <w:rPr>
          <w:lang w:val="en-GB"/>
        </w:rPr>
        <w:t xml:space="preserve"> using analysis of variance</w:t>
      </w:r>
      <w:r w:rsidR="00803994" w:rsidRPr="00755203">
        <w:rPr>
          <w:lang w:val="en-GB"/>
        </w:rPr>
        <w:t>, and 7</w:t>
      </w:r>
      <w:r w:rsidR="00C9065D">
        <w:rPr>
          <w:lang w:val="en-GB"/>
        </w:rPr>
        <w:t>9</w:t>
      </w:r>
      <w:r w:rsidR="00803994" w:rsidRPr="00755203">
        <w:rPr>
          <w:lang w:val="en-GB"/>
        </w:rPr>
        <w:t xml:space="preserve"> showed a population effect, 99 an acclimation </w:t>
      </w:r>
      <w:r w:rsidR="00C9065D">
        <w:rPr>
          <w:lang w:val="en-GB"/>
        </w:rPr>
        <w:t xml:space="preserve">temperature </w:t>
      </w:r>
      <w:r w:rsidR="00803994" w:rsidRPr="00755203">
        <w:rPr>
          <w:lang w:val="en-GB"/>
        </w:rPr>
        <w:t>effect with 43 showing both population and acclimation effects, while no significant interactions were found</w:t>
      </w:r>
      <w:r w:rsidR="00C9065D">
        <w:rPr>
          <w:lang w:val="en-GB"/>
        </w:rPr>
        <w:t xml:space="preserve"> (</w:t>
      </w:r>
      <w:r w:rsidR="007D2ACA">
        <w:rPr>
          <w:lang w:val="en-GB"/>
        </w:rPr>
        <w:t xml:space="preserve">solid bars, </w:t>
      </w:r>
      <w:r w:rsidR="00C9065D">
        <w:rPr>
          <w:lang w:val="en-GB"/>
        </w:rPr>
        <w:t>Figure 5c)</w:t>
      </w:r>
      <w:r w:rsidR="00803994" w:rsidRPr="00755203">
        <w:rPr>
          <w:lang w:val="en-GB"/>
        </w:rPr>
        <w:t>.</w:t>
      </w:r>
    </w:p>
    <w:p w14:paraId="569226F0" w14:textId="77777777" w:rsidR="00803994" w:rsidRPr="00755203" w:rsidRDefault="00803994" w:rsidP="003E7F10">
      <w:pPr>
        <w:pStyle w:val="Heading5"/>
        <w:spacing w:line="480" w:lineRule="auto"/>
        <w:rPr>
          <w:lang w:val="en-GB"/>
        </w:rPr>
      </w:pPr>
      <w:r>
        <w:rPr>
          <w:lang w:val="en-GB"/>
        </w:rPr>
        <w:t>CCR</w:t>
      </w:r>
      <w:r w:rsidRPr="00755203">
        <w:rPr>
          <w:lang w:val="en-GB"/>
        </w:rPr>
        <w:t>:</w:t>
      </w:r>
    </w:p>
    <w:p w14:paraId="3FEC9A88" w14:textId="77777777" w:rsidR="00E04D25" w:rsidRPr="00755203" w:rsidRDefault="00DB5ECA" w:rsidP="003E7F10">
      <w:pPr>
        <w:spacing w:line="480" w:lineRule="auto"/>
        <w:rPr>
          <w:lang w:val="en-GB"/>
        </w:rPr>
      </w:pPr>
      <w:r>
        <w:rPr>
          <w:lang w:val="en-GB"/>
        </w:rPr>
        <w:t xml:space="preserve">The 454 NMR peaks were </w:t>
      </w:r>
      <w:r w:rsidR="00E04D25" w:rsidRPr="00C9065D">
        <w:rPr>
          <w:lang w:val="en-GB"/>
        </w:rPr>
        <w:t xml:space="preserve">tested separately, and 137 showed a population effect, 112 an </w:t>
      </w:r>
      <w:r w:rsidR="00C9065D">
        <w:rPr>
          <w:lang w:val="en-GB"/>
        </w:rPr>
        <w:t xml:space="preserve">effect of </w:t>
      </w:r>
      <w:r w:rsidR="00E04D25" w:rsidRPr="00C9065D">
        <w:rPr>
          <w:lang w:val="en-GB"/>
        </w:rPr>
        <w:t xml:space="preserve">acclimation </w:t>
      </w:r>
      <w:r w:rsidR="00C9065D">
        <w:rPr>
          <w:lang w:val="en-GB"/>
        </w:rPr>
        <w:t xml:space="preserve">temperature and </w:t>
      </w:r>
      <w:r w:rsidR="00E04D25" w:rsidRPr="00C9065D">
        <w:rPr>
          <w:lang w:val="en-GB"/>
        </w:rPr>
        <w:t>33 showing both population and acclimation effects, while no significant interactions were found</w:t>
      </w:r>
      <w:r w:rsidR="00C9065D">
        <w:rPr>
          <w:lang w:val="en-GB"/>
        </w:rPr>
        <w:t xml:space="preserve"> (</w:t>
      </w:r>
      <w:r w:rsidR="007D2ACA">
        <w:rPr>
          <w:lang w:val="en-GB"/>
        </w:rPr>
        <w:t xml:space="preserve">solid bars, </w:t>
      </w:r>
      <w:r w:rsidR="00C9065D">
        <w:rPr>
          <w:lang w:val="en-GB"/>
        </w:rPr>
        <w:t>Figure 5d)</w:t>
      </w:r>
      <w:r w:rsidR="00E04D25" w:rsidRPr="00C9065D">
        <w:rPr>
          <w:lang w:val="en-GB"/>
        </w:rPr>
        <w:t>.</w:t>
      </w:r>
    </w:p>
    <w:p w14:paraId="72F128F9" w14:textId="77777777" w:rsidR="00DB5ECA" w:rsidRDefault="00E04D25" w:rsidP="003E7F10">
      <w:pPr>
        <w:pStyle w:val="Heading4"/>
        <w:spacing w:line="480" w:lineRule="auto"/>
        <w:rPr>
          <w:lang w:val="en-GB"/>
        </w:rPr>
      </w:pPr>
      <w:r w:rsidRPr="00755203">
        <w:rPr>
          <w:lang w:val="en-GB"/>
        </w:rPr>
        <w:t>Organic extractions</w:t>
      </w:r>
    </w:p>
    <w:p w14:paraId="28BDC2EF" w14:textId="77777777" w:rsidR="00DB5ECA" w:rsidRPr="00DB5ECA" w:rsidRDefault="009A76BB" w:rsidP="003E7F10">
      <w:pPr>
        <w:spacing w:line="480" w:lineRule="auto"/>
        <w:rPr>
          <w:lang w:val="en-GB"/>
        </w:rPr>
      </w:pPr>
      <w:r>
        <w:rPr>
          <w:lang w:val="en-GB"/>
        </w:rPr>
        <w:t xml:space="preserve">From the organic extractions, 240 peaks were found in the NMR spectra. The samples were divided into </w:t>
      </w:r>
      <w:proofErr w:type="spellStart"/>
      <w:r>
        <w:rPr>
          <w:lang w:val="en-GB"/>
        </w:rPr>
        <w:t>CTmax</w:t>
      </w:r>
      <w:proofErr w:type="spellEnd"/>
      <w:r>
        <w:rPr>
          <w:lang w:val="en-GB"/>
        </w:rPr>
        <w:t xml:space="preserve"> and CCR treatment and tested individually for effects of population and acclimation temperature.</w:t>
      </w:r>
      <w:r w:rsidR="00D8671C">
        <w:rPr>
          <w:lang w:val="en-GB"/>
        </w:rPr>
        <w:t xml:space="preserve"> Most noticeable is that no effect of population was found for organic extractions.</w:t>
      </w:r>
    </w:p>
    <w:p w14:paraId="12EC02A6" w14:textId="77777777" w:rsidR="00803994" w:rsidRDefault="00803994" w:rsidP="003E7F10">
      <w:pPr>
        <w:pStyle w:val="Heading5"/>
        <w:spacing w:line="480" w:lineRule="auto"/>
        <w:rPr>
          <w:lang w:val="en-GB"/>
        </w:rPr>
      </w:pPr>
      <w:proofErr w:type="spellStart"/>
      <w:r w:rsidRPr="00755203">
        <w:rPr>
          <w:lang w:val="en-GB"/>
        </w:rPr>
        <w:t>CTmax</w:t>
      </w:r>
      <w:proofErr w:type="spellEnd"/>
      <w:r w:rsidRPr="00755203">
        <w:rPr>
          <w:lang w:val="en-GB"/>
        </w:rPr>
        <w:t>:</w:t>
      </w:r>
    </w:p>
    <w:p w14:paraId="032E5A26" w14:textId="77777777" w:rsidR="00C9065D" w:rsidRPr="003C5AD3" w:rsidRDefault="009A76BB" w:rsidP="003E7F10">
      <w:pPr>
        <w:spacing w:line="480" w:lineRule="auto"/>
        <w:rPr>
          <w:lang w:val="en-GB"/>
        </w:rPr>
      </w:pPr>
      <w:r>
        <w:rPr>
          <w:lang w:val="en-GB"/>
        </w:rPr>
        <w:t xml:space="preserve">The 240 NMR </w:t>
      </w:r>
      <w:r w:rsidR="00803994" w:rsidRPr="00755203">
        <w:rPr>
          <w:lang w:val="en-GB"/>
        </w:rPr>
        <w:t>peak</w:t>
      </w:r>
      <w:r>
        <w:rPr>
          <w:lang w:val="en-GB"/>
        </w:rPr>
        <w:t>s</w:t>
      </w:r>
      <w:r w:rsidR="00803994" w:rsidRPr="00755203">
        <w:rPr>
          <w:lang w:val="en-GB"/>
        </w:rPr>
        <w:t xml:space="preserve"> were tested separately, </w:t>
      </w:r>
      <w:r w:rsidR="003C5AD3">
        <w:rPr>
          <w:lang w:val="en-GB"/>
        </w:rPr>
        <w:t xml:space="preserve">and </w:t>
      </w:r>
      <w:r w:rsidR="00803994" w:rsidRPr="00755203">
        <w:rPr>
          <w:lang w:val="en-GB"/>
        </w:rPr>
        <w:t xml:space="preserve">95 </w:t>
      </w:r>
      <w:r w:rsidR="003C5AD3">
        <w:rPr>
          <w:lang w:val="en-GB"/>
        </w:rPr>
        <w:t xml:space="preserve">peaks showed </w:t>
      </w:r>
      <w:r w:rsidR="00803994" w:rsidRPr="00755203">
        <w:rPr>
          <w:lang w:val="en-GB"/>
        </w:rPr>
        <w:t>an acclimation effect</w:t>
      </w:r>
      <w:r w:rsidR="003C5AD3">
        <w:rPr>
          <w:lang w:val="en-GB"/>
        </w:rPr>
        <w:t>, while no peaks revealed an effect of population or interaction</w:t>
      </w:r>
      <w:r w:rsidR="007D2ACA">
        <w:rPr>
          <w:lang w:val="en-GB"/>
        </w:rPr>
        <w:t xml:space="preserve"> between population and acclimation temperature</w:t>
      </w:r>
      <w:r w:rsidR="003C5AD3">
        <w:rPr>
          <w:lang w:val="en-GB"/>
        </w:rPr>
        <w:t xml:space="preserve"> (hashed part, Figure 5c)</w:t>
      </w:r>
      <w:r w:rsidR="00803994" w:rsidRPr="00755203">
        <w:rPr>
          <w:lang w:val="en-GB"/>
        </w:rPr>
        <w:t>.</w:t>
      </w:r>
      <w:r w:rsidR="003C5AD3">
        <w:rPr>
          <w:lang w:val="en-GB"/>
        </w:rPr>
        <w:t xml:space="preserve"> </w:t>
      </w:r>
    </w:p>
    <w:p w14:paraId="24450DFE" w14:textId="77777777" w:rsidR="00E04D25" w:rsidRPr="00755203" w:rsidRDefault="00E04D25" w:rsidP="003E7F10">
      <w:pPr>
        <w:pStyle w:val="Heading5"/>
        <w:spacing w:line="480" w:lineRule="auto"/>
        <w:rPr>
          <w:lang w:val="en-GB"/>
        </w:rPr>
      </w:pPr>
      <w:r w:rsidRPr="00755203">
        <w:rPr>
          <w:lang w:val="en-GB"/>
        </w:rPr>
        <w:lastRenderedPageBreak/>
        <w:t>CCR:</w:t>
      </w:r>
    </w:p>
    <w:p w14:paraId="083686DF" w14:textId="77777777" w:rsidR="00EE1428" w:rsidRPr="00755203" w:rsidRDefault="009A76BB" w:rsidP="003E7F10">
      <w:pPr>
        <w:spacing w:line="480" w:lineRule="auto"/>
        <w:rPr>
          <w:lang w:val="en-GB"/>
        </w:rPr>
      </w:pPr>
      <w:r>
        <w:rPr>
          <w:lang w:val="en-GB"/>
        </w:rPr>
        <w:t xml:space="preserve">240 NMR </w:t>
      </w:r>
      <w:r w:rsidR="00E04D25" w:rsidRPr="00755203">
        <w:rPr>
          <w:lang w:val="en-GB"/>
        </w:rPr>
        <w:t>peak</w:t>
      </w:r>
      <w:r>
        <w:rPr>
          <w:lang w:val="en-GB"/>
        </w:rPr>
        <w:t>s</w:t>
      </w:r>
      <w:r w:rsidR="00E04D25" w:rsidRPr="00755203">
        <w:rPr>
          <w:lang w:val="en-GB"/>
        </w:rPr>
        <w:t xml:space="preserve"> were </w:t>
      </w:r>
      <w:r w:rsidR="003C5AD3">
        <w:rPr>
          <w:lang w:val="en-GB"/>
        </w:rPr>
        <w:t xml:space="preserve">tested separately, and </w:t>
      </w:r>
      <w:r w:rsidR="00E04D25" w:rsidRPr="00755203">
        <w:rPr>
          <w:lang w:val="en-GB"/>
        </w:rPr>
        <w:t xml:space="preserve">64 </w:t>
      </w:r>
      <w:r w:rsidR="003C5AD3">
        <w:rPr>
          <w:lang w:val="en-GB"/>
        </w:rPr>
        <w:t xml:space="preserve">peaks revealed </w:t>
      </w:r>
      <w:r w:rsidR="00E04D25" w:rsidRPr="00755203">
        <w:rPr>
          <w:lang w:val="en-GB"/>
        </w:rPr>
        <w:t xml:space="preserve">an acclimation </w:t>
      </w:r>
      <w:r w:rsidR="003C5AD3">
        <w:rPr>
          <w:lang w:val="en-GB"/>
        </w:rPr>
        <w:t xml:space="preserve">temperature effect, while no peaks showed a population nor an interaction response (hashed part, Figure 5d). </w:t>
      </w:r>
    </w:p>
    <w:p w14:paraId="7C507CC6" w14:textId="5CA42F5E" w:rsidR="00892C5F" w:rsidRDefault="00892C5F" w:rsidP="00892C5F">
      <w:pPr>
        <w:pStyle w:val="Heading2"/>
        <w:rPr>
          <w:lang w:val="en-GB"/>
        </w:rPr>
      </w:pPr>
      <w:r>
        <w:rPr>
          <w:lang w:val="en-GB"/>
        </w:rPr>
        <w:t>Discussion</w:t>
      </w:r>
    </w:p>
    <w:p w14:paraId="4B36867D" w14:textId="13353C21" w:rsidR="00A165F6" w:rsidRDefault="00BD6746" w:rsidP="00892C5F">
      <w:pPr>
        <w:pStyle w:val="Heading3"/>
        <w:rPr>
          <w:lang w:val="en-GB"/>
        </w:rPr>
      </w:pPr>
      <w:r>
        <w:rPr>
          <w:lang w:val="en-GB"/>
        </w:rPr>
        <w:t>Conclusive remarks</w:t>
      </w:r>
    </w:p>
    <w:p w14:paraId="40AF072D" w14:textId="77777777" w:rsidR="00BD6746" w:rsidRPr="00BD6746" w:rsidRDefault="00BD6746" w:rsidP="00BD6746">
      <w:pPr>
        <w:rPr>
          <w:lang w:val="en-GB"/>
        </w:rPr>
      </w:pPr>
    </w:p>
    <w:p w14:paraId="7B9F0135" w14:textId="77777777" w:rsidR="00BD6746" w:rsidRDefault="00BD6746" w:rsidP="003E7F10">
      <w:pPr>
        <w:spacing w:line="480" w:lineRule="auto"/>
        <w:rPr>
          <w:lang w:val="en-GB"/>
        </w:rPr>
      </w:pPr>
    </w:p>
    <w:p w14:paraId="2D273160" w14:textId="77777777" w:rsidR="00D8671C" w:rsidRDefault="00D8671C" w:rsidP="003E7F10">
      <w:pPr>
        <w:spacing w:line="480" w:lineRule="auto"/>
        <w:rPr>
          <w:lang w:val="en-GB"/>
        </w:rPr>
      </w:pPr>
    </w:p>
    <w:p w14:paraId="539DED77" w14:textId="77777777" w:rsidR="00D8671C" w:rsidRDefault="00D8671C" w:rsidP="003E7F10">
      <w:pPr>
        <w:spacing w:line="480" w:lineRule="auto"/>
        <w:rPr>
          <w:lang w:val="en-GB"/>
        </w:rPr>
      </w:pPr>
    </w:p>
    <w:p w14:paraId="6CABD3E8" w14:textId="77777777" w:rsidR="00D8671C" w:rsidRDefault="00D8671C" w:rsidP="003E7F10">
      <w:pPr>
        <w:spacing w:line="480" w:lineRule="auto"/>
        <w:rPr>
          <w:lang w:val="en-GB"/>
        </w:rPr>
      </w:pPr>
    </w:p>
    <w:p w14:paraId="16ED57C8" w14:textId="77777777" w:rsidR="00D8671C" w:rsidRDefault="00D8671C" w:rsidP="003E7F10">
      <w:pPr>
        <w:spacing w:line="480" w:lineRule="auto"/>
        <w:rPr>
          <w:lang w:val="en-GB"/>
        </w:rPr>
      </w:pPr>
    </w:p>
    <w:p w14:paraId="2A4D47BC" w14:textId="77777777" w:rsidR="00D8671C" w:rsidRDefault="00D8671C" w:rsidP="003E7F10">
      <w:pPr>
        <w:spacing w:line="480" w:lineRule="auto"/>
        <w:rPr>
          <w:lang w:val="en-GB"/>
        </w:rPr>
      </w:pPr>
    </w:p>
    <w:p w14:paraId="71C5B3FC" w14:textId="77777777" w:rsidR="00D8671C" w:rsidRDefault="00D8671C" w:rsidP="003E7F10">
      <w:pPr>
        <w:spacing w:line="480" w:lineRule="auto"/>
        <w:rPr>
          <w:lang w:val="en-GB"/>
        </w:rPr>
      </w:pPr>
    </w:p>
    <w:p w14:paraId="4896CFB2" w14:textId="77777777" w:rsidR="00D8671C" w:rsidRDefault="00D8671C" w:rsidP="003E7F10">
      <w:pPr>
        <w:spacing w:line="480" w:lineRule="auto"/>
        <w:rPr>
          <w:lang w:val="en-GB"/>
        </w:rPr>
      </w:pPr>
    </w:p>
    <w:p w14:paraId="5CAAB0F6" w14:textId="77777777" w:rsidR="00D8671C" w:rsidRDefault="00D8671C" w:rsidP="003E7F10">
      <w:pPr>
        <w:spacing w:line="480" w:lineRule="auto"/>
        <w:rPr>
          <w:lang w:val="en-GB"/>
        </w:rPr>
      </w:pPr>
    </w:p>
    <w:p w14:paraId="1B53AA48" w14:textId="77777777" w:rsidR="00D8671C" w:rsidRDefault="00D8671C" w:rsidP="003E7F10">
      <w:pPr>
        <w:spacing w:line="480" w:lineRule="auto"/>
        <w:rPr>
          <w:lang w:val="en-GB"/>
        </w:rPr>
      </w:pPr>
    </w:p>
    <w:p w14:paraId="73B8489F" w14:textId="77777777" w:rsidR="00D8671C" w:rsidRPr="00755203" w:rsidRDefault="00D8671C" w:rsidP="003E7F10">
      <w:pPr>
        <w:spacing w:line="480" w:lineRule="auto"/>
        <w:rPr>
          <w:lang w:val="en-GB"/>
        </w:rPr>
      </w:pPr>
    </w:p>
    <w:p w14:paraId="7FC6EC00" w14:textId="77777777" w:rsidR="00EC7810" w:rsidRPr="00755203" w:rsidRDefault="00EC7810" w:rsidP="003E7F10">
      <w:pPr>
        <w:spacing w:line="480" w:lineRule="auto"/>
        <w:rPr>
          <w:lang w:val="en-GB"/>
        </w:rPr>
      </w:pPr>
    </w:p>
    <w:p w14:paraId="3D76CFA6" w14:textId="1C7B8173" w:rsidR="00AA59CB" w:rsidRPr="00755203" w:rsidRDefault="00AA59CB" w:rsidP="003E7F10">
      <w:pPr>
        <w:spacing w:line="480" w:lineRule="auto"/>
        <w:rPr>
          <w:lang w:val="en-GB"/>
        </w:rPr>
      </w:pPr>
      <w:r w:rsidRPr="00755203">
        <w:rPr>
          <w:lang w:val="en-GB"/>
        </w:rPr>
        <w:t>.</w:t>
      </w:r>
    </w:p>
    <w:p w14:paraId="7C8F89D3" w14:textId="77777777" w:rsidR="00AA59CB" w:rsidRPr="00755203" w:rsidRDefault="00AA59CB" w:rsidP="003E7F10">
      <w:pPr>
        <w:spacing w:line="480" w:lineRule="auto"/>
        <w:rPr>
          <w:lang w:val="en-GB"/>
        </w:rPr>
      </w:pPr>
    </w:p>
    <w:p w14:paraId="29A75B8A" w14:textId="3A6FEE5B" w:rsidR="0061408A" w:rsidRDefault="005450E8" w:rsidP="00BD6746">
      <w:pPr>
        <w:pStyle w:val="Heading1"/>
        <w:rPr>
          <w:lang w:val="en-GB"/>
        </w:rPr>
      </w:pPr>
      <w:r w:rsidRPr="00755203">
        <w:rPr>
          <w:lang w:val="en-GB"/>
        </w:rPr>
        <w:br w:type="column"/>
      </w:r>
      <w:r w:rsidR="0061408A">
        <w:rPr>
          <w:lang w:val="en-GB"/>
        </w:rPr>
        <w:lastRenderedPageBreak/>
        <w:t>Supplement:</w:t>
      </w:r>
    </w:p>
    <w:p w14:paraId="7317DB4B" w14:textId="191373E6" w:rsidR="004A0667" w:rsidRDefault="00401BC3" w:rsidP="003E7F10">
      <w:pPr>
        <w:spacing w:line="480" w:lineRule="auto"/>
        <w:rPr>
          <w:lang w:val="en-GB"/>
        </w:rPr>
      </w:pPr>
      <w:r w:rsidRPr="00BD6746">
        <w:rPr>
          <w:b/>
          <w:lang w:val="en-GB"/>
        </w:rPr>
        <w:t>Figure S1</w:t>
      </w:r>
      <w:r w:rsidR="004A0667" w:rsidRPr="00BD6746">
        <w:rPr>
          <w:b/>
          <w:lang w:val="en-GB"/>
        </w:rPr>
        <w:t>:</w:t>
      </w:r>
      <w:r w:rsidR="004A0667">
        <w:rPr>
          <w:lang w:val="en-GB"/>
        </w:rPr>
        <w:t xml:space="preserve"> </w:t>
      </w:r>
      <w:r w:rsidR="00157838">
        <w:rPr>
          <w:lang w:val="en-GB"/>
        </w:rPr>
        <w:t>time to temperature</w:t>
      </w:r>
      <w:r w:rsidR="00230591">
        <w:rPr>
          <w:lang w:val="en-GB"/>
        </w:rPr>
        <w:t xml:space="preserve"> plots for </w:t>
      </w:r>
      <w:proofErr w:type="spellStart"/>
      <w:r w:rsidR="00230591">
        <w:rPr>
          <w:lang w:val="en-GB"/>
        </w:rPr>
        <w:t>CTmax</w:t>
      </w:r>
      <w:proofErr w:type="spellEnd"/>
      <w:r w:rsidR="00230591">
        <w:rPr>
          <w:lang w:val="en-GB"/>
        </w:rPr>
        <w:t xml:space="preserve"> and CCR. </w:t>
      </w:r>
      <w:proofErr w:type="spellStart"/>
      <w:r w:rsidR="00230591">
        <w:rPr>
          <w:lang w:val="en-GB"/>
        </w:rPr>
        <w:t>Colored</w:t>
      </w:r>
      <w:proofErr w:type="spellEnd"/>
      <w:r w:rsidR="00230591">
        <w:rPr>
          <w:lang w:val="en-GB"/>
        </w:rPr>
        <w:t xml:space="preserve"> circles are measurements of temperature at a given time during ramping, while black circles indicate the mean with standard deviation</w:t>
      </w:r>
      <w:r w:rsidR="0016218C">
        <w:rPr>
          <w:lang w:val="en-GB"/>
        </w:rPr>
        <w:t xml:space="preserve">. A linear model has been fitted on the average: </w:t>
      </w:r>
      <w:proofErr w:type="spellStart"/>
      <w:r w:rsidR="0016218C">
        <w:rPr>
          <w:lang w:val="en-GB"/>
        </w:rPr>
        <w:t>lm</w:t>
      </w:r>
      <w:proofErr w:type="spellEnd"/>
      <w:r w:rsidR="0016218C">
        <w:rPr>
          <w:lang w:val="en-GB"/>
        </w:rPr>
        <w:t xml:space="preserve"> = 0.098x + 42.99 for </w:t>
      </w:r>
      <w:proofErr w:type="spellStart"/>
      <w:r w:rsidR="0016218C">
        <w:rPr>
          <w:lang w:val="en-GB"/>
        </w:rPr>
        <w:t>CTmax</w:t>
      </w:r>
      <w:proofErr w:type="spellEnd"/>
      <w:r w:rsidR="0016218C">
        <w:rPr>
          <w:lang w:val="en-GB"/>
        </w:rPr>
        <w:t xml:space="preserve">, and </w:t>
      </w:r>
      <w:proofErr w:type="spellStart"/>
      <w:r w:rsidR="0016218C">
        <w:rPr>
          <w:lang w:val="en-GB"/>
        </w:rPr>
        <w:t>lm</w:t>
      </w:r>
      <w:proofErr w:type="spellEnd"/>
      <w:r w:rsidR="0016218C">
        <w:rPr>
          <w:lang w:val="en-GB"/>
        </w:rPr>
        <w:t xml:space="preserve"> = .5x + 0.254 for CCR. </w:t>
      </w:r>
    </w:p>
    <w:p w14:paraId="6078220F" w14:textId="78116E0F" w:rsidR="00230591" w:rsidRDefault="00642C5A" w:rsidP="003E7F10">
      <w:pPr>
        <w:spacing w:line="480" w:lineRule="auto"/>
        <w:rPr>
          <w:lang w:val="en-GB"/>
        </w:rPr>
      </w:pPr>
      <w:r>
        <w:rPr>
          <w:noProof/>
          <w:lang w:val="en-GB"/>
        </w:rPr>
        <w:pict w14:anchorId="6D405556">
          <v:shape id="_x0000_i1035" type="#_x0000_t75" alt="" style="width:453.35pt;height:324pt;mso-width-percent:0;mso-height-percent:0;mso-width-percent:0;mso-height-percent:0">
            <v:imagedata r:id="rId17" o:title="time_to_temp_plots"/>
          </v:shape>
        </w:pict>
      </w:r>
    </w:p>
    <w:p w14:paraId="43C6698E" w14:textId="77777777" w:rsidR="004A0667" w:rsidRDefault="004A0667" w:rsidP="003E7F10">
      <w:pPr>
        <w:spacing w:line="480" w:lineRule="auto"/>
        <w:rPr>
          <w:lang w:val="en-GB"/>
        </w:rPr>
      </w:pPr>
    </w:p>
    <w:p w14:paraId="154261D9" w14:textId="77777777" w:rsidR="001A2EAE" w:rsidRDefault="001A2EAE" w:rsidP="003E7F10">
      <w:pPr>
        <w:spacing w:line="480" w:lineRule="auto"/>
        <w:rPr>
          <w:b/>
          <w:lang w:val="en-GB"/>
        </w:rPr>
      </w:pPr>
      <w:r>
        <w:rPr>
          <w:b/>
          <w:lang w:val="en-GB"/>
        </w:rPr>
        <w:br w:type="page"/>
      </w:r>
    </w:p>
    <w:p w14:paraId="01350F37" w14:textId="3C3C61AB" w:rsidR="0080098E" w:rsidRDefault="0080098E" w:rsidP="003E7F10">
      <w:pPr>
        <w:spacing w:line="480" w:lineRule="auto"/>
        <w:rPr>
          <w:lang w:val="en-GB"/>
        </w:rPr>
      </w:pPr>
      <w:r w:rsidRPr="00BD6746">
        <w:rPr>
          <w:b/>
          <w:lang w:val="en-GB"/>
        </w:rPr>
        <w:lastRenderedPageBreak/>
        <w:t>Figure S2</w:t>
      </w:r>
      <w:r>
        <w:rPr>
          <w:lang w:val="en-GB"/>
        </w:rPr>
        <w:t>: Variation in daily temperature (daily maximum – daily minimum).</w:t>
      </w:r>
    </w:p>
    <w:p w14:paraId="6B956700" w14:textId="77777777" w:rsidR="0080098E" w:rsidRDefault="0080098E" w:rsidP="003E7F10">
      <w:pPr>
        <w:spacing w:line="480" w:lineRule="auto"/>
        <w:rPr>
          <w:lang w:val="en-GB"/>
        </w:rPr>
      </w:pPr>
      <w:r w:rsidRPr="00955B96">
        <w:rPr>
          <w:noProof/>
          <w:lang w:val="en-GB" w:eastAsia="en-GB"/>
        </w:rPr>
        <w:drawing>
          <wp:inline distT="0" distB="0" distL="0" distR="0" wp14:anchorId="5D9D69C7" wp14:editId="7AEFE98E">
            <wp:extent cx="5768340" cy="3384550"/>
            <wp:effectExtent l="0" t="0" r="3810" b="635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47AAC69" w14:textId="77777777" w:rsidR="0080098E" w:rsidRDefault="0080098E" w:rsidP="003E7F10">
      <w:pPr>
        <w:spacing w:line="480" w:lineRule="auto"/>
        <w:rPr>
          <w:b/>
          <w:lang w:val="en-GB"/>
        </w:rPr>
      </w:pPr>
    </w:p>
    <w:p w14:paraId="098EB2EE" w14:textId="77777777" w:rsidR="0080098E" w:rsidRDefault="0080098E" w:rsidP="003E7F10">
      <w:pPr>
        <w:spacing w:line="480" w:lineRule="auto"/>
        <w:rPr>
          <w:b/>
          <w:lang w:val="en-GB"/>
        </w:rPr>
      </w:pPr>
    </w:p>
    <w:p w14:paraId="5154FBBF" w14:textId="77777777" w:rsidR="0080098E" w:rsidRDefault="0080098E" w:rsidP="003E7F10">
      <w:pPr>
        <w:spacing w:line="480" w:lineRule="auto"/>
        <w:rPr>
          <w:b/>
          <w:lang w:val="en-GB"/>
        </w:rPr>
      </w:pPr>
      <w:r>
        <w:rPr>
          <w:b/>
          <w:lang w:val="en-GB"/>
        </w:rPr>
        <w:br w:type="page"/>
      </w:r>
    </w:p>
    <w:p w14:paraId="146F8897" w14:textId="047B3E45" w:rsidR="003A374C" w:rsidRDefault="003A374C" w:rsidP="003E7F10">
      <w:pPr>
        <w:spacing w:line="480" w:lineRule="auto"/>
        <w:rPr>
          <w:lang w:val="en-GB"/>
        </w:rPr>
      </w:pPr>
      <w:r w:rsidRPr="001D5394">
        <w:rPr>
          <w:b/>
          <w:lang w:val="en-GB"/>
        </w:rPr>
        <w:lastRenderedPageBreak/>
        <w:t>Figure S</w:t>
      </w:r>
      <w:r w:rsidR="00F407C3">
        <w:rPr>
          <w:b/>
          <w:lang w:val="en-GB"/>
        </w:rPr>
        <w:t>3</w:t>
      </w:r>
      <w:r w:rsidRPr="001D5394">
        <w:rPr>
          <w:b/>
          <w:lang w:val="en-GB"/>
        </w:rPr>
        <w:t>:</w:t>
      </w:r>
      <w:r>
        <w:rPr>
          <w:lang w:val="en-GB"/>
        </w:rPr>
        <w:t xml:space="preserve"> Graphics of growth factor and survival data</w:t>
      </w:r>
      <w:r w:rsidR="002B1ECF">
        <w:rPr>
          <w:lang w:val="en-GB"/>
        </w:rPr>
        <w:t xml:space="preserve"> as a function of acclimation temperature</w:t>
      </w:r>
      <w:r>
        <w:rPr>
          <w:lang w:val="en-GB"/>
        </w:rPr>
        <w:t>.</w:t>
      </w:r>
    </w:p>
    <w:p w14:paraId="15D7B8F6" w14:textId="77777777" w:rsidR="002B1ECF" w:rsidRDefault="00642C5A" w:rsidP="003E7F10">
      <w:pPr>
        <w:spacing w:line="480" w:lineRule="auto"/>
        <w:rPr>
          <w:lang w:val="en-GB"/>
        </w:rPr>
      </w:pPr>
      <w:r>
        <w:rPr>
          <w:noProof/>
          <w:lang w:val="en-GB"/>
        </w:rPr>
        <w:pict w14:anchorId="560A8319">
          <v:shape id="_x0000_i1034" type="#_x0000_t75" alt="" style="width:453.35pt;height:260.65pt;mso-width-percent:0;mso-height-percent:0;mso-width-percent:0;mso-height-percent:0">
            <v:imagedata r:id="rId19" o:title="figure_Suppl_pheno1"/>
          </v:shape>
        </w:pict>
      </w:r>
    </w:p>
    <w:tbl>
      <w:tblPr>
        <w:tblStyle w:val="TableGrid"/>
        <w:tblW w:w="0" w:type="auto"/>
        <w:tblLook w:val="04A0" w:firstRow="1" w:lastRow="0" w:firstColumn="1" w:lastColumn="0" w:noHBand="0" w:noVBand="1"/>
      </w:tblPr>
      <w:tblGrid>
        <w:gridCol w:w="4537"/>
        <w:gridCol w:w="4537"/>
      </w:tblGrid>
      <w:tr w:rsidR="003A374C" w14:paraId="702B3822" w14:textId="77777777" w:rsidTr="003A374C">
        <w:tc>
          <w:tcPr>
            <w:tcW w:w="4537" w:type="dxa"/>
          </w:tcPr>
          <w:p w14:paraId="0FDF8060" w14:textId="77777777" w:rsidR="003A374C" w:rsidRDefault="003A374C" w:rsidP="003E7F10">
            <w:pPr>
              <w:spacing w:line="480" w:lineRule="auto"/>
              <w:rPr>
                <w:lang w:val="en-GB"/>
              </w:rPr>
            </w:pPr>
            <w:r w:rsidRPr="00C00178">
              <w:t xml:space="preserve">   </w:t>
            </w:r>
            <w:proofErr w:type="spellStart"/>
            <w:r w:rsidRPr="00C00178">
              <w:t>growth</w:t>
            </w:r>
            <w:proofErr w:type="spellEnd"/>
            <w:r w:rsidRPr="00C00178">
              <w:t xml:space="preserve"> </w:t>
            </w:r>
            <w:proofErr w:type="spellStart"/>
            <w:r w:rsidRPr="00C00178">
              <w:t>groups</w:t>
            </w:r>
            <w:proofErr w:type="spellEnd"/>
          </w:p>
        </w:tc>
        <w:tc>
          <w:tcPr>
            <w:tcW w:w="4537" w:type="dxa"/>
          </w:tcPr>
          <w:p w14:paraId="0C4C8F89" w14:textId="77777777" w:rsidR="003A374C" w:rsidRDefault="003A374C" w:rsidP="003E7F10">
            <w:pPr>
              <w:spacing w:line="480" w:lineRule="auto"/>
              <w:rPr>
                <w:lang w:val="en-GB"/>
              </w:rPr>
            </w:pPr>
            <w:r w:rsidRPr="00BD68D0">
              <w:rPr>
                <w:lang w:val="en-GB"/>
              </w:rPr>
              <w:t>Survival:  Treatment .group</w:t>
            </w:r>
          </w:p>
        </w:tc>
      </w:tr>
      <w:tr w:rsidR="003A374C" w14:paraId="08727557" w14:textId="77777777" w:rsidTr="003A374C">
        <w:tc>
          <w:tcPr>
            <w:tcW w:w="4537" w:type="dxa"/>
          </w:tcPr>
          <w:p w14:paraId="4515677D" w14:textId="77777777" w:rsidR="003A374C" w:rsidRDefault="003A374C" w:rsidP="003E7F10">
            <w:pPr>
              <w:spacing w:line="480" w:lineRule="auto"/>
              <w:rPr>
                <w:lang w:val="en-GB"/>
              </w:rPr>
            </w:pPr>
            <w:r w:rsidRPr="00C00178">
              <w:t>29 2.0895684      a</w:t>
            </w:r>
          </w:p>
        </w:tc>
        <w:tc>
          <w:tcPr>
            <w:tcW w:w="4537" w:type="dxa"/>
          </w:tcPr>
          <w:p w14:paraId="612FF90E" w14:textId="77777777" w:rsidR="003A374C" w:rsidRDefault="003A374C" w:rsidP="003E7F10">
            <w:pPr>
              <w:spacing w:line="480" w:lineRule="auto"/>
              <w:rPr>
                <w:lang w:val="en-GB"/>
              </w:rPr>
            </w:pPr>
            <w:r w:rsidRPr="00BD68D0">
              <w:rPr>
                <w:lang w:val="en-GB"/>
              </w:rPr>
              <w:t>1        15   a</w:t>
            </w:r>
          </w:p>
        </w:tc>
      </w:tr>
      <w:tr w:rsidR="003A374C" w14:paraId="744D7F85" w14:textId="77777777" w:rsidTr="003A374C">
        <w:tc>
          <w:tcPr>
            <w:tcW w:w="4537" w:type="dxa"/>
          </w:tcPr>
          <w:p w14:paraId="2A0C499F" w14:textId="77777777" w:rsidR="003A374C" w:rsidRDefault="003A374C" w:rsidP="003E7F10">
            <w:pPr>
              <w:spacing w:line="480" w:lineRule="auto"/>
              <w:rPr>
                <w:lang w:val="en-GB"/>
              </w:rPr>
            </w:pPr>
            <w:r w:rsidRPr="00C00178">
              <w:t>25 2.0595457      a</w:t>
            </w:r>
          </w:p>
        </w:tc>
        <w:tc>
          <w:tcPr>
            <w:tcW w:w="4537" w:type="dxa"/>
          </w:tcPr>
          <w:p w14:paraId="34712963" w14:textId="77777777" w:rsidR="003A374C" w:rsidRDefault="003A374C" w:rsidP="003E7F10">
            <w:pPr>
              <w:spacing w:line="480" w:lineRule="auto"/>
              <w:rPr>
                <w:lang w:val="en-GB"/>
              </w:rPr>
            </w:pPr>
            <w:r w:rsidRPr="00BD68D0">
              <w:rPr>
                <w:lang w:val="en-GB"/>
              </w:rPr>
              <w:t>2        19    b</w:t>
            </w:r>
          </w:p>
        </w:tc>
      </w:tr>
      <w:tr w:rsidR="003A374C" w14:paraId="5D18D9C7" w14:textId="77777777" w:rsidTr="003A374C">
        <w:tc>
          <w:tcPr>
            <w:tcW w:w="4537" w:type="dxa"/>
          </w:tcPr>
          <w:p w14:paraId="5C22193C" w14:textId="77777777" w:rsidR="003A374C" w:rsidRDefault="003A374C" w:rsidP="003E7F10">
            <w:pPr>
              <w:spacing w:line="480" w:lineRule="auto"/>
              <w:rPr>
                <w:lang w:val="en-GB"/>
              </w:rPr>
            </w:pPr>
            <w:r w:rsidRPr="00C00178">
              <w:t>23 1.3633561      b</w:t>
            </w:r>
          </w:p>
        </w:tc>
        <w:tc>
          <w:tcPr>
            <w:tcW w:w="4537" w:type="dxa"/>
          </w:tcPr>
          <w:p w14:paraId="232EFFD2" w14:textId="77777777" w:rsidR="003A374C" w:rsidRDefault="003A374C" w:rsidP="003E7F10">
            <w:pPr>
              <w:spacing w:line="480" w:lineRule="auto"/>
              <w:rPr>
                <w:lang w:val="en-GB"/>
              </w:rPr>
            </w:pPr>
            <w:r w:rsidRPr="00BD68D0">
              <w:rPr>
                <w:lang w:val="en-GB"/>
              </w:rPr>
              <w:t xml:space="preserve">5        29    </w:t>
            </w:r>
            <w:proofErr w:type="spellStart"/>
            <w:r w:rsidRPr="00BD68D0">
              <w:rPr>
                <w:lang w:val="en-GB"/>
              </w:rPr>
              <w:t>bc</w:t>
            </w:r>
            <w:proofErr w:type="spellEnd"/>
          </w:p>
        </w:tc>
      </w:tr>
      <w:tr w:rsidR="003A374C" w14:paraId="0990733D" w14:textId="77777777" w:rsidTr="003A374C">
        <w:tc>
          <w:tcPr>
            <w:tcW w:w="4537" w:type="dxa"/>
          </w:tcPr>
          <w:p w14:paraId="1D6793DE" w14:textId="77777777" w:rsidR="003A374C" w:rsidRDefault="003A374C" w:rsidP="003E7F10">
            <w:pPr>
              <w:spacing w:line="480" w:lineRule="auto"/>
              <w:rPr>
                <w:lang w:val="en-GB"/>
              </w:rPr>
            </w:pPr>
            <w:r w:rsidRPr="00C00178">
              <w:t>19 0.9705685      c</w:t>
            </w:r>
          </w:p>
        </w:tc>
        <w:tc>
          <w:tcPr>
            <w:tcW w:w="4537" w:type="dxa"/>
          </w:tcPr>
          <w:p w14:paraId="29A066B2" w14:textId="77777777" w:rsidR="003A374C" w:rsidRDefault="003A374C" w:rsidP="003E7F10">
            <w:pPr>
              <w:spacing w:line="480" w:lineRule="auto"/>
              <w:rPr>
                <w:lang w:val="en-GB"/>
              </w:rPr>
            </w:pPr>
            <w:r w:rsidRPr="00BD68D0">
              <w:rPr>
                <w:lang w:val="en-GB"/>
              </w:rPr>
              <w:t>4        25     cd</w:t>
            </w:r>
          </w:p>
        </w:tc>
      </w:tr>
      <w:tr w:rsidR="003A374C" w14:paraId="33FCD018" w14:textId="77777777" w:rsidTr="003A374C">
        <w:tc>
          <w:tcPr>
            <w:tcW w:w="4537" w:type="dxa"/>
          </w:tcPr>
          <w:p w14:paraId="05A1A3F6" w14:textId="77777777" w:rsidR="003A374C" w:rsidRDefault="003A374C" w:rsidP="003E7F10">
            <w:pPr>
              <w:spacing w:line="480" w:lineRule="auto"/>
              <w:rPr>
                <w:lang w:val="en-GB"/>
              </w:rPr>
            </w:pPr>
            <w:r w:rsidRPr="00C00178">
              <w:t>15 0.9221065      c</w:t>
            </w:r>
          </w:p>
        </w:tc>
        <w:tc>
          <w:tcPr>
            <w:tcW w:w="4537" w:type="dxa"/>
          </w:tcPr>
          <w:p w14:paraId="251BBBB5" w14:textId="77777777" w:rsidR="003A374C" w:rsidRPr="005A72BF" w:rsidRDefault="003A374C" w:rsidP="003E7F10">
            <w:pPr>
              <w:spacing w:line="480" w:lineRule="auto"/>
              <w:rPr>
                <w:lang w:val="en-GB"/>
              </w:rPr>
            </w:pPr>
            <w:r w:rsidRPr="00BD68D0">
              <w:rPr>
                <w:lang w:val="en-GB"/>
              </w:rPr>
              <w:t>3        23      d</w:t>
            </w:r>
          </w:p>
        </w:tc>
      </w:tr>
      <w:tr w:rsidR="00886524" w:rsidRPr="000D5D01" w14:paraId="0EA21445" w14:textId="77777777" w:rsidTr="003A374C">
        <w:tc>
          <w:tcPr>
            <w:tcW w:w="4537" w:type="dxa"/>
          </w:tcPr>
          <w:p w14:paraId="04C7EB2F" w14:textId="77777777" w:rsidR="00886524" w:rsidRPr="00886524" w:rsidRDefault="00886524" w:rsidP="003E7F10">
            <w:pPr>
              <w:spacing w:line="480" w:lineRule="auto"/>
              <w:rPr>
                <w:lang w:val="en-US"/>
              </w:rPr>
            </w:pPr>
            <w:r w:rsidRPr="00886524">
              <w:rPr>
                <w:lang w:val="en-US"/>
              </w:rPr>
              <w:t>NO EFFECT OF POP! (groups</w:t>
            </w:r>
            <w:r>
              <w:rPr>
                <w:lang w:val="en-US"/>
              </w:rPr>
              <w:t xml:space="preserve">: </w:t>
            </w:r>
            <w:proofErr w:type="spellStart"/>
            <w:r>
              <w:rPr>
                <w:lang w:val="en-US"/>
              </w:rPr>
              <w:t>a,a,a,a</w:t>
            </w:r>
            <w:proofErr w:type="spellEnd"/>
            <w:r>
              <w:rPr>
                <w:lang w:val="en-US"/>
              </w:rPr>
              <w:t>)</w:t>
            </w:r>
          </w:p>
        </w:tc>
        <w:tc>
          <w:tcPr>
            <w:tcW w:w="4537" w:type="dxa"/>
          </w:tcPr>
          <w:p w14:paraId="049621FA" w14:textId="77777777" w:rsidR="00886524" w:rsidRPr="00BD68D0" w:rsidRDefault="00886524" w:rsidP="003E7F10">
            <w:pPr>
              <w:spacing w:line="480" w:lineRule="auto"/>
              <w:rPr>
                <w:lang w:val="en-GB"/>
              </w:rPr>
            </w:pPr>
            <w:proofErr w:type="spellStart"/>
            <w:r>
              <w:rPr>
                <w:lang w:val="en-GB"/>
              </w:rPr>
              <w:t>Karasburg</w:t>
            </w:r>
            <w:proofErr w:type="spellEnd"/>
            <w:r>
              <w:rPr>
                <w:lang w:val="en-GB"/>
              </w:rPr>
              <w:t xml:space="preserve"> is different. (</w:t>
            </w:r>
            <w:proofErr w:type="spellStart"/>
            <w:r>
              <w:rPr>
                <w:lang w:val="en-GB"/>
              </w:rPr>
              <w:t>a,a,a,b</w:t>
            </w:r>
            <w:proofErr w:type="spellEnd"/>
            <w:r>
              <w:rPr>
                <w:lang w:val="en-GB"/>
              </w:rPr>
              <w:t>)</w:t>
            </w:r>
          </w:p>
        </w:tc>
      </w:tr>
    </w:tbl>
    <w:p w14:paraId="7AF04120" w14:textId="77777777" w:rsidR="003A374C" w:rsidRDefault="003A374C" w:rsidP="003E7F10">
      <w:pPr>
        <w:spacing w:line="480" w:lineRule="auto"/>
        <w:rPr>
          <w:lang w:val="en-GB"/>
        </w:rPr>
      </w:pPr>
    </w:p>
    <w:p w14:paraId="6DFF7351" w14:textId="77777777" w:rsidR="001D5394" w:rsidRDefault="001D5394" w:rsidP="003E7F10">
      <w:pPr>
        <w:spacing w:line="480" w:lineRule="auto"/>
        <w:rPr>
          <w:lang w:val="en-GB"/>
        </w:rPr>
      </w:pPr>
      <w:r>
        <w:rPr>
          <w:lang w:val="en-GB"/>
        </w:rPr>
        <w:br w:type="page"/>
      </w:r>
    </w:p>
    <w:p w14:paraId="7BF7CCA7" w14:textId="5422C9A5" w:rsidR="001D5394" w:rsidRPr="001D5394" w:rsidRDefault="001D5394" w:rsidP="003E7F10">
      <w:pPr>
        <w:spacing w:line="480" w:lineRule="auto"/>
        <w:rPr>
          <w:lang w:val="en-GB"/>
        </w:rPr>
      </w:pPr>
      <w:r w:rsidRPr="001D5394">
        <w:rPr>
          <w:b/>
          <w:lang w:val="en-GB"/>
        </w:rPr>
        <w:lastRenderedPageBreak/>
        <w:t>Figure S</w:t>
      </w:r>
      <w:r w:rsidR="00F407C3">
        <w:rPr>
          <w:b/>
          <w:lang w:val="en-GB"/>
        </w:rPr>
        <w:t>4</w:t>
      </w:r>
      <w:r w:rsidRPr="001D5394">
        <w:rPr>
          <w:b/>
          <w:lang w:val="en-GB"/>
        </w:rPr>
        <w:t>:</w:t>
      </w:r>
      <w:r>
        <w:rPr>
          <w:b/>
          <w:lang w:val="en-GB"/>
        </w:rPr>
        <w:t xml:space="preserve"> </w:t>
      </w:r>
      <w:r>
        <w:rPr>
          <w:lang w:val="en-GB"/>
        </w:rPr>
        <w:t xml:space="preserve">Plots of </w:t>
      </w:r>
      <w:proofErr w:type="spellStart"/>
      <w:r>
        <w:rPr>
          <w:lang w:val="en-GB"/>
        </w:rPr>
        <w:t>CTmax</w:t>
      </w:r>
      <w:proofErr w:type="spellEnd"/>
      <w:r>
        <w:rPr>
          <w:lang w:val="en-GB"/>
        </w:rPr>
        <w:t xml:space="preserve"> as a function of days at 21, feeding status and mass. A linear trendline has been added to the plots</w:t>
      </w:r>
      <w:r w:rsidR="00BD6746">
        <w:rPr>
          <w:lang w:val="en-GB"/>
        </w:rPr>
        <w:t xml:space="preserve"> for easier interpretation</w:t>
      </w:r>
      <w:r>
        <w:rPr>
          <w:lang w:val="en-GB"/>
        </w:rPr>
        <w:t>.</w:t>
      </w:r>
    </w:p>
    <w:p w14:paraId="6C7327F7" w14:textId="77777777" w:rsidR="003A374C" w:rsidRDefault="00642C5A" w:rsidP="003E7F10">
      <w:pPr>
        <w:spacing w:line="480" w:lineRule="auto"/>
        <w:rPr>
          <w:b/>
          <w:lang w:val="en-GB"/>
        </w:rPr>
      </w:pPr>
      <w:r>
        <w:rPr>
          <w:b/>
          <w:noProof/>
          <w:lang w:val="en-GB"/>
        </w:rPr>
        <w:pict w14:anchorId="6C544A85">
          <v:shape id="_x0000_i1033" type="#_x0000_t75" alt="" style="width:4in;height:7in;mso-width-percent:0;mso-height-percent:0;mso-width-percent:0;mso-height-percent:0">
            <v:imagedata r:id="rId20" o:title="CT_max_confounding_fact_PLOTS"/>
          </v:shape>
        </w:pict>
      </w:r>
    </w:p>
    <w:p w14:paraId="18D10DF8" w14:textId="77777777" w:rsidR="001D5394" w:rsidRDefault="001D5394" w:rsidP="003E7F10">
      <w:pPr>
        <w:spacing w:line="480" w:lineRule="auto"/>
        <w:rPr>
          <w:b/>
          <w:lang w:val="en-GB"/>
        </w:rPr>
      </w:pPr>
    </w:p>
    <w:p w14:paraId="2711917A" w14:textId="77777777" w:rsidR="001D5394" w:rsidRDefault="001D5394" w:rsidP="003E7F10">
      <w:pPr>
        <w:spacing w:line="480" w:lineRule="auto"/>
        <w:rPr>
          <w:b/>
          <w:lang w:val="en-GB"/>
        </w:rPr>
      </w:pPr>
      <w:r>
        <w:rPr>
          <w:b/>
          <w:lang w:val="en-GB"/>
        </w:rPr>
        <w:br w:type="page"/>
      </w:r>
    </w:p>
    <w:p w14:paraId="6806B981" w14:textId="0651456A" w:rsidR="00C728B8" w:rsidRDefault="00A67919" w:rsidP="003E7F10">
      <w:pPr>
        <w:spacing w:line="480" w:lineRule="auto"/>
        <w:rPr>
          <w:lang w:val="en-GB"/>
        </w:rPr>
      </w:pPr>
      <w:r>
        <w:rPr>
          <w:b/>
          <w:lang w:val="en-GB"/>
        </w:rPr>
        <w:lastRenderedPageBreak/>
        <w:t>Figure S5</w:t>
      </w:r>
      <w:r w:rsidR="001D5394" w:rsidRPr="001D5394">
        <w:rPr>
          <w:b/>
          <w:lang w:val="en-GB"/>
        </w:rPr>
        <w:t xml:space="preserve">: </w:t>
      </w:r>
      <w:r w:rsidR="001D5394">
        <w:rPr>
          <w:lang w:val="en-GB"/>
        </w:rPr>
        <w:t xml:space="preserve"> Plot of the relationship between Mass and population </w:t>
      </w:r>
      <w:r w:rsidR="00F406E3">
        <w:rPr>
          <w:lang w:val="en-GB"/>
        </w:rPr>
        <w:t xml:space="preserve">(a and c) or temperature (b and d) </w:t>
      </w:r>
      <w:r w:rsidR="001D5394">
        <w:rPr>
          <w:lang w:val="en-GB"/>
        </w:rPr>
        <w:t xml:space="preserve">for the spiders having undergone </w:t>
      </w:r>
      <w:proofErr w:type="spellStart"/>
      <w:r w:rsidR="001D5394">
        <w:rPr>
          <w:lang w:val="en-GB"/>
        </w:rPr>
        <w:t>CTmax</w:t>
      </w:r>
      <w:proofErr w:type="spellEnd"/>
      <w:r w:rsidR="001D5394">
        <w:rPr>
          <w:lang w:val="en-GB"/>
        </w:rPr>
        <w:t xml:space="preserve"> and CCR treatment. Betta and </w:t>
      </w:r>
      <w:proofErr w:type="spellStart"/>
      <w:r w:rsidR="001D5394">
        <w:rPr>
          <w:lang w:val="en-GB"/>
        </w:rPr>
        <w:t>Karasburg</w:t>
      </w:r>
      <w:proofErr w:type="spellEnd"/>
      <w:r w:rsidR="001D5394">
        <w:rPr>
          <w:lang w:val="en-GB"/>
        </w:rPr>
        <w:t xml:space="preserve"> are similar, while both </w:t>
      </w:r>
      <w:proofErr w:type="spellStart"/>
      <w:r w:rsidR="001D5394">
        <w:rPr>
          <w:lang w:val="en-GB"/>
        </w:rPr>
        <w:t>Otavi</w:t>
      </w:r>
      <w:proofErr w:type="spellEnd"/>
      <w:r w:rsidR="001D5394">
        <w:rPr>
          <w:lang w:val="en-GB"/>
        </w:rPr>
        <w:t xml:space="preserve"> and </w:t>
      </w:r>
      <w:proofErr w:type="spellStart"/>
      <w:r w:rsidR="001D5394">
        <w:rPr>
          <w:lang w:val="en-GB"/>
        </w:rPr>
        <w:t>Stampriet</w:t>
      </w:r>
      <w:proofErr w:type="spellEnd"/>
      <w:r w:rsidR="001D5394">
        <w:rPr>
          <w:lang w:val="en-GB"/>
        </w:rPr>
        <w:t xml:space="preserve"> are significantly different</w:t>
      </w:r>
      <w:r w:rsidR="00F406E3">
        <w:rPr>
          <w:lang w:val="en-GB"/>
        </w:rPr>
        <w:t xml:space="preserve"> (a and c)</w:t>
      </w:r>
      <w:r w:rsidR="001D5394">
        <w:rPr>
          <w:lang w:val="en-GB"/>
        </w:rPr>
        <w:t>.</w:t>
      </w:r>
      <w:r w:rsidR="00F406E3">
        <w:rPr>
          <w:lang w:val="en-GB"/>
        </w:rPr>
        <w:t xml:space="preserve"> Mass increases with acclimation temperature (b and d).</w:t>
      </w:r>
      <w:r w:rsidR="00642C5A">
        <w:rPr>
          <w:noProof/>
          <w:lang w:val="en-GB"/>
        </w:rPr>
        <w:pict w14:anchorId="78BBB47E">
          <v:shape id="_x0000_i1032" type="#_x0000_t75" alt="" style="width:453.35pt;height:324pt;mso-width-percent:0;mso-height-percent:0;mso-width-percent:0;mso-height-percent:0">
            <v:imagedata r:id="rId21" o:title="Mass_pop_effect1"/>
          </v:shape>
        </w:pict>
      </w:r>
    </w:p>
    <w:p w14:paraId="65076EF1" w14:textId="77777777" w:rsidR="00F406E3" w:rsidRDefault="00F406E3" w:rsidP="003E7F10">
      <w:pPr>
        <w:spacing w:line="480" w:lineRule="auto"/>
        <w:rPr>
          <w:b/>
          <w:lang w:val="en-GB"/>
        </w:rPr>
      </w:pPr>
      <w:r>
        <w:rPr>
          <w:b/>
          <w:lang w:val="en-GB"/>
        </w:rPr>
        <w:br w:type="page"/>
      </w:r>
    </w:p>
    <w:p w14:paraId="6937EEA9" w14:textId="41C26ED6" w:rsidR="00B1256D" w:rsidRDefault="001D5394" w:rsidP="003E7F10">
      <w:pPr>
        <w:spacing w:line="480" w:lineRule="auto"/>
        <w:rPr>
          <w:b/>
          <w:lang w:val="en-GB"/>
        </w:rPr>
      </w:pPr>
      <w:r>
        <w:rPr>
          <w:b/>
          <w:lang w:val="en-GB"/>
        </w:rPr>
        <w:lastRenderedPageBreak/>
        <w:t>Figure S</w:t>
      </w:r>
      <w:r w:rsidR="00C70167">
        <w:rPr>
          <w:b/>
          <w:lang w:val="en-GB"/>
        </w:rPr>
        <w:t>6</w:t>
      </w:r>
      <w:r w:rsidRPr="001D5394">
        <w:rPr>
          <w:b/>
          <w:lang w:val="en-GB"/>
        </w:rPr>
        <w:t>:</w:t>
      </w:r>
      <w:r w:rsidR="00BD6746" w:rsidRPr="00BD6746">
        <w:rPr>
          <w:lang w:val="en-GB"/>
        </w:rPr>
        <w:t xml:space="preserve"> </w:t>
      </w:r>
      <w:r w:rsidR="00BD6746">
        <w:rPr>
          <w:lang w:val="en-GB"/>
        </w:rPr>
        <w:t>Plots of CCR as a function of days at 21, feeding status and mass. A linear trendline has been added to the plots for easier interpretation.</w:t>
      </w:r>
    </w:p>
    <w:p w14:paraId="21CBC4CE" w14:textId="77777777" w:rsidR="001D5394" w:rsidRDefault="00642C5A" w:rsidP="003E7F10">
      <w:pPr>
        <w:spacing w:line="480" w:lineRule="auto"/>
        <w:rPr>
          <w:lang w:val="en-GB"/>
        </w:rPr>
      </w:pPr>
      <w:r>
        <w:rPr>
          <w:b/>
          <w:noProof/>
          <w:lang w:val="en-GB"/>
        </w:rPr>
        <w:pict w14:anchorId="5408406E">
          <v:shape id="_x0000_i1031" type="#_x0000_t75" alt="" style="width:4in;height:7in;mso-width-percent:0;mso-height-percent:0;mso-width-percent:0;mso-height-percent:0">
            <v:imagedata r:id="rId22" o:title="CCR_confounding_fact_PLOTS"/>
          </v:shape>
        </w:pict>
      </w:r>
    </w:p>
    <w:p w14:paraId="2149CC88" w14:textId="77777777" w:rsidR="003A374C" w:rsidRDefault="003A374C" w:rsidP="003E7F10">
      <w:pPr>
        <w:spacing w:line="480" w:lineRule="auto"/>
        <w:rPr>
          <w:lang w:val="en-GB"/>
        </w:rPr>
      </w:pPr>
    </w:p>
    <w:p w14:paraId="27385201" w14:textId="77777777" w:rsidR="00A300E2" w:rsidRDefault="00A300E2" w:rsidP="003E7F10">
      <w:pPr>
        <w:spacing w:line="480" w:lineRule="auto"/>
        <w:rPr>
          <w:b/>
          <w:lang w:val="en-GB"/>
        </w:rPr>
      </w:pPr>
    </w:p>
    <w:p w14:paraId="36AEA69D" w14:textId="77777777" w:rsidR="00A300E2" w:rsidRDefault="00A300E2" w:rsidP="003E7F10">
      <w:pPr>
        <w:spacing w:line="480" w:lineRule="auto"/>
        <w:rPr>
          <w:b/>
          <w:lang w:val="en-GB"/>
        </w:rPr>
      </w:pPr>
      <w:r>
        <w:rPr>
          <w:b/>
          <w:lang w:val="en-GB"/>
        </w:rPr>
        <w:br w:type="page"/>
      </w:r>
    </w:p>
    <w:p w14:paraId="653A9BFE" w14:textId="6B55E9AB" w:rsidR="00B1256D" w:rsidRPr="00BD6746" w:rsidRDefault="00BB03F3" w:rsidP="003E7F10">
      <w:pPr>
        <w:spacing w:line="480" w:lineRule="auto"/>
        <w:rPr>
          <w:lang w:val="en-GB"/>
        </w:rPr>
      </w:pPr>
      <w:r>
        <w:rPr>
          <w:b/>
          <w:lang w:val="en-GB"/>
        </w:rPr>
        <w:lastRenderedPageBreak/>
        <w:t>Figure S7</w:t>
      </w:r>
      <w:r w:rsidR="00B1256D" w:rsidRPr="001D5394">
        <w:rPr>
          <w:b/>
          <w:lang w:val="en-GB"/>
        </w:rPr>
        <w:t>:</w:t>
      </w:r>
      <w:r w:rsidR="00B1256D">
        <w:rPr>
          <w:b/>
          <w:lang w:val="en-GB"/>
        </w:rPr>
        <w:t xml:space="preserve"> </w:t>
      </w:r>
      <w:r w:rsidR="00B1256D" w:rsidRPr="00BD6746">
        <w:rPr>
          <w:lang w:val="en-GB"/>
        </w:rPr>
        <w:t>Histogram of correlation coefficients</w:t>
      </w:r>
      <w:r w:rsidR="004E0FD7" w:rsidRPr="00BD6746">
        <w:rPr>
          <w:lang w:val="en-GB"/>
        </w:rPr>
        <w:t xml:space="preserve"> between weighted methylation level and </w:t>
      </w:r>
      <w:proofErr w:type="spellStart"/>
      <w:r w:rsidR="004E0FD7" w:rsidRPr="00BD6746">
        <w:rPr>
          <w:lang w:val="en-GB"/>
        </w:rPr>
        <w:t>vst</w:t>
      </w:r>
      <w:proofErr w:type="spellEnd"/>
      <w:r w:rsidR="004E0FD7" w:rsidRPr="00BD6746">
        <w:rPr>
          <w:lang w:val="en-GB"/>
        </w:rPr>
        <w:t xml:space="preserve"> transformed </w:t>
      </w:r>
      <w:proofErr w:type="spellStart"/>
      <w:r w:rsidR="004E0FD7" w:rsidRPr="00BD6746">
        <w:rPr>
          <w:lang w:val="en-GB"/>
        </w:rPr>
        <w:t>normatlized</w:t>
      </w:r>
      <w:proofErr w:type="spellEnd"/>
      <w:r w:rsidR="004E0FD7" w:rsidRPr="00BD6746">
        <w:rPr>
          <w:lang w:val="en-GB"/>
        </w:rPr>
        <w:t xml:space="preserve"> expression level (log2). All correlated genes showed a population response in both DNA methylation and gene expression.</w:t>
      </w:r>
    </w:p>
    <w:p w14:paraId="147F39A4" w14:textId="77777777" w:rsidR="003A374C" w:rsidRDefault="00642C5A" w:rsidP="003E7F10">
      <w:pPr>
        <w:spacing w:line="480" w:lineRule="auto"/>
        <w:rPr>
          <w:lang w:val="en-GB"/>
        </w:rPr>
      </w:pPr>
      <w:r>
        <w:rPr>
          <w:noProof/>
          <w:lang w:val="en-GB"/>
        </w:rPr>
        <w:pict w14:anchorId="5B9CA323">
          <v:shape id="_x0000_i1030" type="#_x0000_t75" alt="" style="width:5in;height:4in;mso-width-percent:0;mso-height-percent:0;mso-width-percent:0;mso-height-percent:0">
            <v:imagedata r:id="rId23" o:title="hist_corre_normExp_Meth_popRespGenes"/>
          </v:shape>
        </w:pict>
      </w:r>
    </w:p>
    <w:p w14:paraId="6FD2FE4D" w14:textId="77777777" w:rsidR="004E0FD7" w:rsidRDefault="004E0FD7" w:rsidP="003E7F10">
      <w:pPr>
        <w:spacing w:line="480" w:lineRule="auto"/>
        <w:rPr>
          <w:lang w:val="en-GB"/>
        </w:rPr>
      </w:pPr>
      <w:r>
        <w:rPr>
          <w:lang w:val="en-GB"/>
        </w:rPr>
        <w:br w:type="page"/>
      </w:r>
    </w:p>
    <w:p w14:paraId="0C72B2E2" w14:textId="3DB67A59" w:rsidR="004E0FD7" w:rsidRPr="00BD6746" w:rsidRDefault="00BB03F3" w:rsidP="003E7F10">
      <w:pPr>
        <w:spacing w:line="480" w:lineRule="auto"/>
        <w:rPr>
          <w:lang w:val="en-GB"/>
        </w:rPr>
      </w:pPr>
      <w:r>
        <w:rPr>
          <w:b/>
          <w:lang w:val="en-GB"/>
        </w:rPr>
        <w:lastRenderedPageBreak/>
        <w:t>Figure S8</w:t>
      </w:r>
      <w:r w:rsidR="004E0FD7" w:rsidRPr="001D5394">
        <w:rPr>
          <w:b/>
          <w:lang w:val="en-GB"/>
        </w:rPr>
        <w:t>:</w:t>
      </w:r>
      <w:r w:rsidR="004E0FD7">
        <w:rPr>
          <w:b/>
          <w:lang w:val="en-GB"/>
        </w:rPr>
        <w:t xml:space="preserve"> </w:t>
      </w:r>
      <w:r w:rsidR="004E0FD7" w:rsidRPr="00BD6746">
        <w:rPr>
          <w:lang w:val="en-GB"/>
        </w:rPr>
        <w:t xml:space="preserve">Histogram of correlation coefficients between weighted methylation level and Standard deviation of </w:t>
      </w:r>
      <w:proofErr w:type="spellStart"/>
      <w:r w:rsidR="004E0FD7" w:rsidRPr="00BD6746">
        <w:rPr>
          <w:lang w:val="en-GB"/>
        </w:rPr>
        <w:t>vst</w:t>
      </w:r>
      <w:proofErr w:type="spellEnd"/>
      <w:r w:rsidR="004E0FD7" w:rsidRPr="00BD6746">
        <w:rPr>
          <w:lang w:val="en-GB"/>
        </w:rPr>
        <w:t xml:space="preserve"> transformed </w:t>
      </w:r>
      <w:proofErr w:type="spellStart"/>
      <w:r w:rsidR="004E0FD7" w:rsidRPr="00BD6746">
        <w:rPr>
          <w:lang w:val="en-GB"/>
        </w:rPr>
        <w:t>normatlized</w:t>
      </w:r>
      <w:proofErr w:type="spellEnd"/>
      <w:r w:rsidR="004E0FD7" w:rsidRPr="00BD6746">
        <w:rPr>
          <w:lang w:val="en-GB"/>
        </w:rPr>
        <w:t xml:space="preserve"> expression level (log2). All correlated genes showed a population response in both DNA methylation and gene expression.</w:t>
      </w:r>
    </w:p>
    <w:p w14:paraId="27453296" w14:textId="77777777" w:rsidR="004E0FD7" w:rsidRDefault="00642C5A" w:rsidP="003E7F10">
      <w:pPr>
        <w:spacing w:line="480" w:lineRule="auto"/>
        <w:rPr>
          <w:lang w:val="en-GB"/>
        </w:rPr>
      </w:pPr>
      <w:r>
        <w:rPr>
          <w:noProof/>
          <w:lang w:val="en-GB"/>
        </w:rPr>
        <w:pict w14:anchorId="232B5420">
          <v:shape id="_x0000_i1029" type="#_x0000_t75" alt="" style="width:5in;height:4in;mso-width-percent:0;mso-height-percent:0;mso-width-percent:0;mso-height-percent:0">
            <v:imagedata r:id="rId24" o:title="hist_corre_normExp_variance_Meth_popRespGenes"/>
          </v:shape>
        </w:pict>
      </w:r>
    </w:p>
    <w:p w14:paraId="5A1F8B36" w14:textId="77777777" w:rsidR="00812834" w:rsidRDefault="00812834" w:rsidP="003E7F10">
      <w:pPr>
        <w:spacing w:line="480" w:lineRule="auto"/>
        <w:rPr>
          <w:lang w:val="en-GB"/>
        </w:rPr>
      </w:pPr>
      <w:r>
        <w:rPr>
          <w:lang w:val="en-GB"/>
        </w:rPr>
        <w:br w:type="page"/>
      </w:r>
    </w:p>
    <w:p w14:paraId="6E96F532" w14:textId="7BB7ED82" w:rsidR="00EC0AF3" w:rsidRDefault="00BB03F3" w:rsidP="003E7F10">
      <w:pPr>
        <w:spacing w:line="480" w:lineRule="auto"/>
        <w:rPr>
          <w:lang w:val="en-GB"/>
        </w:rPr>
      </w:pPr>
      <w:r w:rsidRPr="00BD6746">
        <w:rPr>
          <w:b/>
          <w:lang w:val="en-GB"/>
        </w:rPr>
        <w:lastRenderedPageBreak/>
        <w:t>Figure S9</w:t>
      </w:r>
      <w:r w:rsidR="00A96F13" w:rsidRPr="00BD6746">
        <w:rPr>
          <w:b/>
          <w:lang w:val="en-GB"/>
        </w:rPr>
        <w:t>:</w:t>
      </w:r>
      <w:r w:rsidR="00A96F13">
        <w:rPr>
          <w:lang w:val="en-GB"/>
        </w:rPr>
        <w:t xml:space="preserve"> Ancestral loss or gain of plasticity for temperature tolerances.</w:t>
      </w:r>
    </w:p>
    <w:p w14:paraId="30496D29" w14:textId="77777777" w:rsidR="00A96F13" w:rsidRDefault="00A96F13" w:rsidP="003E7F10">
      <w:pPr>
        <w:spacing w:line="480" w:lineRule="auto"/>
        <w:rPr>
          <w:lang w:val="en-GB"/>
        </w:rPr>
      </w:pPr>
      <w:r w:rsidRPr="00A96F13">
        <w:rPr>
          <w:noProof/>
          <w:lang w:val="en-GB" w:eastAsia="en-GB"/>
        </w:rPr>
        <w:drawing>
          <wp:inline distT="0" distB="0" distL="0" distR="0" wp14:anchorId="5047245E" wp14:editId="544B14B2">
            <wp:extent cx="6134100" cy="2706774"/>
            <wp:effectExtent l="0" t="0" r="0" b="0"/>
            <wp:docPr id="1" name="Picture 1" descr="\\uni.au.dk\Users\au308918\Desktop\Graphics_from_cluster\Assay\phenotypes_confounding_models\gain_loss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i.au.dk\Users\au308918\Desktop\Graphics_from_cluster\Assay\phenotypes_confounding_models\gain_loss_figur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9740" cy="2709263"/>
                    </a:xfrm>
                    <a:prstGeom prst="rect">
                      <a:avLst/>
                    </a:prstGeom>
                    <a:noFill/>
                    <a:ln>
                      <a:noFill/>
                    </a:ln>
                  </pic:spPr>
                </pic:pic>
              </a:graphicData>
            </a:graphic>
          </wp:inline>
        </w:drawing>
      </w:r>
    </w:p>
    <w:p w14:paraId="32DD7040" w14:textId="2D75DFEB" w:rsidR="009D37D4" w:rsidRDefault="00A96F13" w:rsidP="003E7F10">
      <w:pPr>
        <w:spacing w:line="480" w:lineRule="auto"/>
        <w:rPr>
          <w:lang w:val="en-GB"/>
        </w:rPr>
      </w:pPr>
      <w:r>
        <w:rPr>
          <w:lang w:val="en-GB"/>
        </w:rPr>
        <w:br w:type="page"/>
      </w:r>
      <w:r w:rsidR="00BB03F3" w:rsidRPr="00BD6746">
        <w:rPr>
          <w:b/>
          <w:lang w:val="en-GB"/>
        </w:rPr>
        <w:lastRenderedPageBreak/>
        <w:t>Figure S10</w:t>
      </w:r>
      <w:r w:rsidR="009D37D4">
        <w:rPr>
          <w:lang w:val="en-GB"/>
        </w:rPr>
        <w:t>: Methylation PCA</w:t>
      </w:r>
      <w:r w:rsidR="00AF5427">
        <w:rPr>
          <w:lang w:val="en-GB"/>
        </w:rPr>
        <w:t xml:space="preserve"> plots, including Scree- and biplot.</w:t>
      </w:r>
      <w:r w:rsidR="00642C5A">
        <w:rPr>
          <w:noProof/>
          <w:lang w:val="en-GB"/>
        </w:rPr>
        <w:pict w14:anchorId="1EEEFD7B">
          <v:shape id="_x0000_i1028" type="#_x0000_t75" alt="" style="width:453.35pt;height:453.35pt;mso-width-percent:0;mso-height-percent:0;mso-width-percent:0;mso-height-percent:0">
            <v:imagedata r:id="rId26" o:title="pca_methy_plots"/>
          </v:shape>
        </w:pict>
      </w:r>
    </w:p>
    <w:p w14:paraId="74280729" w14:textId="3A3194FF" w:rsidR="009D37D4" w:rsidRDefault="009D37D4" w:rsidP="003E7F10">
      <w:pPr>
        <w:spacing w:line="480" w:lineRule="auto"/>
        <w:rPr>
          <w:lang w:val="en-GB"/>
        </w:rPr>
      </w:pPr>
    </w:p>
    <w:p w14:paraId="54874033" w14:textId="77777777" w:rsidR="00A67919" w:rsidRDefault="00A67919" w:rsidP="003E7F10">
      <w:pPr>
        <w:spacing w:line="480" w:lineRule="auto"/>
        <w:rPr>
          <w:lang w:val="en-GB"/>
        </w:rPr>
      </w:pPr>
      <w:r>
        <w:rPr>
          <w:lang w:val="en-GB"/>
        </w:rPr>
        <w:br w:type="page"/>
      </w:r>
    </w:p>
    <w:p w14:paraId="3EA7ADC6" w14:textId="09887F45" w:rsidR="009D37D4" w:rsidRDefault="00E83339" w:rsidP="003E7F10">
      <w:pPr>
        <w:spacing w:line="480" w:lineRule="auto"/>
        <w:rPr>
          <w:lang w:val="en-GB"/>
        </w:rPr>
      </w:pPr>
      <w:r w:rsidRPr="00BD6746">
        <w:rPr>
          <w:b/>
          <w:lang w:val="en-GB"/>
        </w:rPr>
        <w:lastRenderedPageBreak/>
        <w:t>Figure S11</w:t>
      </w:r>
      <w:r w:rsidR="009D37D4" w:rsidRPr="00BD6746">
        <w:rPr>
          <w:b/>
          <w:lang w:val="en-GB"/>
        </w:rPr>
        <w:t>:</w:t>
      </w:r>
      <w:r w:rsidR="00F743F7">
        <w:rPr>
          <w:lang w:val="en-GB"/>
        </w:rPr>
        <w:t xml:space="preserve"> Principal component analysis on differentially expressed genes according to population of origin. There is a tendency for </w:t>
      </w:r>
      <w:proofErr w:type="spellStart"/>
      <w:r w:rsidR="00F743F7">
        <w:rPr>
          <w:lang w:val="en-GB"/>
        </w:rPr>
        <w:t>Otavi</w:t>
      </w:r>
      <w:proofErr w:type="spellEnd"/>
      <w:r w:rsidR="00F743F7">
        <w:rPr>
          <w:lang w:val="en-GB"/>
        </w:rPr>
        <w:t xml:space="preserve"> (red) and Betta (light blue) to separate from </w:t>
      </w:r>
      <w:proofErr w:type="spellStart"/>
      <w:r w:rsidR="00F743F7">
        <w:rPr>
          <w:lang w:val="en-GB"/>
        </w:rPr>
        <w:t>Karasburg</w:t>
      </w:r>
      <w:proofErr w:type="spellEnd"/>
      <w:r w:rsidR="00F743F7">
        <w:rPr>
          <w:lang w:val="en-GB"/>
        </w:rPr>
        <w:t xml:space="preserve"> (blue) and </w:t>
      </w:r>
      <w:proofErr w:type="spellStart"/>
      <w:r w:rsidR="00F743F7">
        <w:rPr>
          <w:lang w:val="en-GB"/>
        </w:rPr>
        <w:t>Stampriet</w:t>
      </w:r>
      <w:proofErr w:type="spellEnd"/>
      <w:r w:rsidR="00F743F7">
        <w:rPr>
          <w:lang w:val="en-GB"/>
        </w:rPr>
        <w:t xml:space="preserve"> (green)</w:t>
      </w:r>
    </w:p>
    <w:p w14:paraId="28106E51" w14:textId="6DCC3870" w:rsidR="00AF5427" w:rsidRDefault="00642C5A" w:rsidP="003E7F10">
      <w:pPr>
        <w:spacing w:line="480" w:lineRule="auto"/>
        <w:rPr>
          <w:lang w:val="en-GB"/>
        </w:rPr>
      </w:pPr>
      <w:r>
        <w:rPr>
          <w:noProof/>
          <w:lang w:val="en-GB"/>
        </w:rPr>
        <w:pict w14:anchorId="119EFBA2">
          <v:shape id="_x0000_i1027" type="#_x0000_t75" alt="" style="width:453.35pt;height:453.35pt;mso-width-percent:0;mso-height-percent:0;mso-width-percent:0;mso-height-percent:0">
            <v:imagedata r:id="rId27" o:title="pca_EXPpop_plots"/>
          </v:shape>
        </w:pict>
      </w:r>
    </w:p>
    <w:p w14:paraId="41C264C3" w14:textId="1F8C68C1" w:rsidR="009D37D4" w:rsidRDefault="009D37D4" w:rsidP="003E7F10">
      <w:pPr>
        <w:spacing w:line="480" w:lineRule="auto"/>
        <w:rPr>
          <w:lang w:val="en-GB"/>
        </w:rPr>
      </w:pPr>
      <w:r>
        <w:rPr>
          <w:lang w:val="en-GB"/>
        </w:rPr>
        <w:br w:type="page"/>
      </w:r>
    </w:p>
    <w:p w14:paraId="59A072E4" w14:textId="77777777" w:rsidR="00A96F13" w:rsidRDefault="00A96F13" w:rsidP="003E7F10">
      <w:pPr>
        <w:spacing w:line="480" w:lineRule="auto"/>
        <w:rPr>
          <w:lang w:val="en-GB"/>
        </w:rPr>
      </w:pPr>
    </w:p>
    <w:p w14:paraId="7B647DCD" w14:textId="09EEB083" w:rsidR="009D37D4" w:rsidRDefault="00812834" w:rsidP="003E7F10">
      <w:pPr>
        <w:spacing w:line="480" w:lineRule="auto"/>
        <w:rPr>
          <w:lang w:val="en-GB"/>
        </w:rPr>
      </w:pPr>
      <w:r w:rsidRPr="00BD6746">
        <w:rPr>
          <w:b/>
          <w:lang w:val="en-GB"/>
        </w:rPr>
        <w:t>Figure S12</w:t>
      </w:r>
      <w:r w:rsidR="009D37D4" w:rsidRPr="00BD6746">
        <w:rPr>
          <w:b/>
          <w:lang w:val="en-GB"/>
        </w:rPr>
        <w:t>:</w:t>
      </w:r>
      <w:r w:rsidR="009D37D4">
        <w:rPr>
          <w:lang w:val="en-GB"/>
        </w:rPr>
        <w:t xml:space="preserve"> </w:t>
      </w:r>
      <w:r w:rsidR="00F743F7">
        <w:rPr>
          <w:lang w:val="en-GB"/>
        </w:rPr>
        <w:t>PCA analysis on differentially expressed genes</w:t>
      </w:r>
      <w:r w:rsidR="00AF5427">
        <w:rPr>
          <w:lang w:val="en-GB"/>
        </w:rPr>
        <w:t xml:space="preserve"> with interaction</w:t>
      </w:r>
      <w:r w:rsidR="00F743F7">
        <w:rPr>
          <w:lang w:val="en-GB"/>
        </w:rPr>
        <w:t>,</w:t>
      </w:r>
      <w:r w:rsidR="00AF5427">
        <w:rPr>
          <w:lang w:val="en-GB"/>
        </w:rPr>
        <w:t xml:space="preserve"> ordination plots, scree-</w:t>
      </w:r>
      <w:r w:rsidR="00F743F7">
        <w:rPr>
          <w:lang w:val="en-GB"/>
        </w:rPr>
        <w:t xml:space="preserve"> and biplot.</w:t>
      </w:r>
    </w:p>
    <w:p w14:paraId="2DFE8D2B" w14:textId="77F99120" w:rsidR="00AF5427" w:rsidRDefault="00642C5A" w:rsidP="003E7F10">
      <w:pPr>
        <w:spacing w:line="480" w:lineRule="auto"/>
        <w:rPr>
          <w:lang w:val="en-GB"/>
        </w:rPr>
      </w:pPr>
      <w:r>
        <w:rPr>
          <w:noProof/>
          <w:lang w:val="en-GB"/>
        </w:rPr>
        <w:pict w14:anchorId="08686E80">
          <v:shape id="_x0000_i1026" type="#_x0000_t75" alt="" style="width:453.35pt;height:453.35pt;mso-width-percent:0;mso-height-percent:0;mso-width-percent:0;mso-height-percent:0">
            <v:imagedata r:id="rId28" o:title="pca_EXPint_plots"/>
          </v:shape>
        </w:pict>
      </w:r>
    </w:p>
    <w:p w14:paraId="593B0DAB" w14:textId="74C8ECC8" w:rsidR="009D37D4" w:rsidRDefault="009D37D4" w:rsidP="003E7F10">
      <w:pPr>
        <w:spacing w:line="480" w:lineRule="auto"/>
        <w:rPr>
          <w:lang w:val="en-GB"/>
        </w:rPr>
      </w:pPr>
    </w:p>
    <w:p w14:paraId="49883E0D" w14:textId="77777777" w:rsidR="0095078D" w:rsidRDefault="0095078D" w:rsidP="003E7F10">
      <w:pPr>
        <w:spacing w:line="480" w:lineRule="auto"/>
        <w:rPr>
          <w:lang w:val="en-GB"/>
        </w:rPr>
      </w:pPr>
      <w:r>
        <w:rPr>
          <w:lang w:val="en-GB"/>
        </w:rPr>
        <w:br w:type="page"/>
      </w:r>
    </w:p>
    <w:p w14:paraId="0AC145E7" w14:textId="15012328" w:rsidR="009D37D4" w:rsidRDefault="00812834" w:rsidP="003E7F10">
      <w:pPr>
        <w:spacing w:line="480" w:lineRule="auto"/>
        <w:rPr>
          <w:lang w:val="en-GB"/>
        </w:rPr>
      </w:pPr>
      <w:r w:rsidRPr="00BD6746">
        <w:rPr>
          <w:b/>
          <w:lang w:val="en-GB"/>
        </w:rPr>
        <w:lastRenderedPageBreak/>
        <w:t>Figure S13</w:t>
      </w:r>
      <w:r w:rsidR="0095078D">
        <w:rPr>
          <w:lang w:val="en-GB"/>
        </w:rPr>
        <w:t xml:space="preserve">: Stability of expression, individual genes weighted methylation level vs. standard deviation in expression. </w:t>
      </w:r>
      <w:r w:rsidR="00B6774E">
        <w:rPr>
          <w:lang w:val="en-GB"/>
        </w:rPr>
        <w:t xml:space="preserve">Only genes showing effects of population in methylation level was included. Each gene has 20 points on the dot plot, one from each acclimation/treatment group. </w:t>
      </w:r>
      <w:proofErr w:type="spellStart"/>
      <w:r w:rsidR="0095078D">
        <w:rPr>
          <w:lang w:val="en-GB"/>
        </w:rPr>
        <w:t>Colors</w:t>
      </w:r>
      <w:proofErr w:type="spellEnd"/>
      <w:r w:rsidR="0095078D">
        <w:rPr>
          <w:lang w:val="en-GB"/>
        </w:rPr>
        <w:t xml:space="preserve"> indicate population.</w:t>
      </w:r>
      <w:r w:rsidR="00DA6E9B">
        <w:rPr>
          <w:lang w:val="en-GB"/>
        </w:rPr>
        <w:t xml:space="preserve"> </w:t>
      </w:r>
      <w:r w:rsidR="00B6774E">
        <w:rPr>
          <w:lang w:val="en-GB"/>
        </w:rPr>
        <w:t xml:space="preserve">Low methylation level is significantly different to medium and high (significance group </w:t>
      </w:r>
      <w:proofErr w:type="spellStart"/>
      <w:r w:rsidR="00B6774E">
        <w:rPr>
          <w:lang w:val="en-GB"/>
        </w:rPr>
        <w:t>a,b,b</w:t>
      </w:r>
      <w:proofErr w:type="spellEnd"/>
      <w:r w:rsidR="00B6774E">
        <w:rPr>
          <w:lang w:val="en-GB"/>
        </w:rPr>
        <w:t>).</w:t>
      </w:r>
    </w:p>
    <w:p w14:paraId="33A365D7" w14:textId="77777777" w:rsidR="0095078D" w:rsidRDefault="0095078D" w:rsidP="003E7F10">
      <w:pPr>
        <w:spacing w:line="480" w:lineRule="auto"/>
        <w:rPr>
          <w:lang w:val="en-GB"/>
        </w:rPr>
      </w:pPr>
    </w:p>
    <w:p w14:paraId="1E86C86B" w14:textId="77777777" w:rsidR="0095078D" w:rsidRDefault="0095078D" w:rsidP="003E7F10">
      <w:pPr>
        <w:spacing w:line="480" w:lineRule="auto"/>
        <w:rPr>
          <w:lang w:val="en-GB"/>
        </w:rPr>
      </w:pPr>
      <w:r w:rsidRPr="0095078D">
        <w:rPr>
          <w:noProof/>
          <w:lang w:val="en-GB" w:eastAsia="en-GB"/>
        </w:rPr>
        <w:drawing>
          <wp:inline distT="0" distB="0" distL="0" distR="0" wp14:anchorId="7B770274" wp14:editId="1FA61587">
            <wp:extent cx="5768340" cy="2472055"/>
            <wp:effectExtent l="0" t="0" r="381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8340" cy="2472055"/>
                    </a:xfrm>
                    <a:prstGeom prst="rect">
                      <a:avLst/>
                    </a:prstGeom>
                  </pic:spPr>
                </pic:pic>
              </a:graphicData>
            </a:graphic>
          </wp:inline>
        </w:drawing>
      </w:r>
    </w:p>
    <w:p w14:paraId="33C36625" w14:textId="77777777" w:rsidR="0095078D" w:rsidRDefault="0095078D" w:rsidP="003E7F10">
      <w:pPr>
        <w:spacing w:line="480" w:lineRule="auto"/>
        <w:rPr>
          <w:lang w:val="en-GB"/>
        </w:rPr>
      </w:pPr>
    </w:p>
    <w:p w14:paraId="6A3278E6" w14:textId="48598A5C" w:rsidR="00955B96" w:rsidRDefault="00955B96" w:rsidP="003E7F10">
      <w:pPr>
        <w:spacing w:line="480" w:lineRule="auto"/>
        <w:rPr>
          <w:lang w:val="en-GB"/>
        </w:rPr>
      </w:pPr>
    </w:p>
    <w:p w14:paraId="58935335" w14:textId="77777777" w:rsidR="00812834" w:rsidRDefault="00812834" w:rsidP="003E7F10">
      <w:pPr>
        <w:spacing w:line="480" w:lineRule="auto"/>
        <w:rPr>
          <w:lang w:val="en-GB"/>
        </w:rPr>
      </w:pPr>
      <w:r>
        <w:rPr>
          <w:lang w:val="en-GB"/>
        </w:rPr>
        <w:br w:type="page"/>
      </w:r>
    </w:p>
    <w:p w14:paraId="534FF242" w14:textId="637BC9D0" w:rsidR="00044859" w:rsidRDefault="00812834" w:rsidP="003E7F10">
      <w:pPr>
        <w:spacing w:line="480" w:lineRule="auto"/>
        <w:rPr>
          <w:lang w:val="en-GB"/>
        </w:rPr>
      </w:pPr>
      <w:r w:rsidRPr="00BD6746">
        <w:rPr>
          <w:b/>
          <w:lang w:val="en-GB"/>
        </w:rPr>
        <w:lastRenderedPageBreak/>
        <w:t>Figure S14</w:t>
      </w:r>
      <w:r w:rsidR="00044859">
        <w:rPr>
          <w:lang w:val="en-GB"/>
        </w:rPr>
        <w:t xml:space="preserve">: PCA plot </w:t>
      </w:r>
      <w:r w:rsidR="00233485">
        <w:rPr>
          <w:lang w:val="en-GB"/>
        </w:rPr>
        <w:t xml:space="preserve">of </w:t>
      </w:r>
      <w:r w:rsidR="00044859">
        <w:rPr>
          <w:lang w:val="en-GB"/>
        </w:rPr>
        <w:t>microbiome</w:t>
      </w:r>
      <w:r w:rsidR="00233485">
        <w:rPr>
          <w:lang w:val="en-GB"/>
        </w:rPr>
        <w:t xml:space="preserve"> ASVs with population effects.</w:t>
      </w:r>
    </w:p>
    <w:p w14:paraId="1F57F4F3" w14:textId="70348FA8" w:rsidR="00233485" w:rsidRDefault="00642C5A" w:rsidP="003E7F10">
      <w:pPr>
        <w:spacing w:line="480" w:lineRule="auto"/>
        <w:rPr>
          <w:lang w:val="en-GB"/>
        </w:rPr>
      </w:pPr>
      <w:r>
        <w:rPr>
          <w:noProof/>
          <w:lang w:val="en-GB"/>
        </w:rPr>
        <w:pict w14:anchorId="7616696E">
          <v:shape id="_x0000_i1025" type="#_x0000_t75" alt="" style="width:453.35pt;height:453.35pt;mso-width-percent:0;mso-height-percent:0;mso-width-percent:0;mso-height-percent:0">
            <v:imagedata r:id="rId30" o:title="pca_ASV_pop_plots"/>
          </v:shape>
        </w:pict>
      </w:r>
    </w:p>
    <w:p w14:paraId="55611EC9" w14:textId="77777777" w:rsidR="00812834" w:rsidRDefault="00812834" w:rsidP="003E7F10">
      <w:pPr>
        <w:spacing w:line="480" w:lineRule="auto"/>
        <w:rPr>
          <w:lang w:val="en-GB"/>
        </w:rPr>
      </w:pPr>
      <w:r>
        <w:rPr>
          <w:lang w:val="en-GB"/>
        </w:rPr>
        <w:br w:type="page"/>
      </w:r>
    </w:p>
    <w:p w14:paraId="1E22D32D" w14:textId="69AE7626" w:rsidR="00044859" w:rsidRDefault="00812834" w:rsidP="003E7F10">
      <w:pPr>
        <w:spacing w:line="480" w:lineRule="auto"/>
        <w:rPr>
          <w:lang w:val="en-GB"/>
        </w:rPr>
      </w:pPr>
      <w:r w:rsidRPr="00BD6746">
        <w:rPr>
          <w:b/>
          <w:lang w:val="en-GB"/>
        </w:rPr>
        <w:lastRenderedPageBreak/>
        <w:t>Figure S15</w:t>
      </w:r>
      <w:r w:rsidR="00044859">
        <w:rPr>
          <w:lang w:val="en-GB"/>
        </w:rPr>
        <w:t xml:space="preserve">: Acclimation plots of </w:t>
      </w:r>
      <w:r w:rsidR="00233485">
        <w:rPr>
          <w:lang w:val="en-GB"/>
        </w:rPr>
        <w:t>ASVs with population effect.</w:t>
      </w:r>
    </w:p>
    <w:p w14:paraId="3DE6A530" w14:textId="137C74B9" w:rsidR="00044859" w:rsidRDefault="00044859" w:rsidP="003E7F10">
      <w:pPr>
        <w:spacing w:line="480" w:lineRule="auto"/>
        <w:rPr>
          <w:lang w:val="en-GB"/>
        </w:rPr>
      </w:pPr>
      <w:r w:rsidRPr="00044859">
        <w:rPr>
          <w:noProof/>
          <w:lang w:val="en-GB" w:eastAsia="en-GB"/>
        </w:rPr>
        <w:drawing>
          <wp:inline distT="0" distB="0" distL="0" distR="0" wp14:anchorId="28969661" wp14:editId="2496C69D">
            <wp:extent cx="5768340" cy="3295650"/>
            <wp:effectExtent l="0" t="0" r="3810" b="0"/>
            <wp:docPr id="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8340" cy="3295650"/>
                    </a:xfrm>
                    <a:prstGeom prst="rect">
                      <a:avLst/>
                    </a:prstGeom>
                  </pic:spPr>
                </pic:pic>
              </a:graphicData>
            </a:graphic>
          </wp:inline>
        </w:drawing>
      </w:r>
    </w:p>
    <w:p w14:paraId="3A441761" w14:textId="77777777" w:rsidR="007470A0" w:rsidRDefault="007470A0" w:rsidP="003E7F10">
      <w:pPr>
        <w:spacing w:line="480" w:lineRule="auto"/>
        <w:rPr>
          <w:lang w:val="en-GB"/>
        </w:rPr>
      </w:pPr>
      <w:r>
        <w:rPr>
          <w:lang w:val="en-GB"/>
        </w:rPr>
        <w:br w:type="page"/>
      </w:r>
    </w:p>
    <w:p w14:paraId="3ED4DBE0" w14:textId="2E627CA1" w:rsidR="007470A0" w:rsidRDefault="00812834" w:rsidP="003E7F10">
      <w:pPr>
        <w:spacing w:line="480" w:lineRule="auto"/>
        <w:rPr>
          <w:lang w:val="en-GB"/>
        </w:rPr>
      </w:pPr>
      <w:r w:rsidRPr="00BD6746">
        <w:rPr>
          <w:b/>
          <w:lang w:val="en-GB"/>
        </w:rPr>
        <w:lastRenderedPageBreak/>
        <w:t>Figure S16</w:t>
      </w:r>
      <w:r w:rsidR="007470A0">
        <w:rPr>
          <w:lang w:val="en-GB"/>
        </w:rPr>
        <w:t xml:space="preserve">: PCA of LCMS </w:t>
      </w:r>
      <w:proofErr w:type="spellStart"/>
      <w:r w:rsidR="007470A0">
        <w:rPr>
          <w:lang w:val="en-GB"/>
        </w:rPr>
        <w:t>CTmax</w:t>
      </w:r>
      <w:proofErr w:type="spellEnd"/>
    </w:p>
    <w:p w14:paraId="25A003C0" w14:textId="3E309CF8" w:rsidR="007470A0" w:rsidRDefault="007470A0" w:rsidP="003E7F10">
      <w:pPr>
        <w:spacing w:line="480" w:lineRule="auto"/>
        <w:rPr>
          <w:lang w:val="en-GB"/>
        </w:rPr>
      </w:pPr>
      <w:r w:rsidRPr="007470A0">
        <w:rPr>
          <w:noProof/>
          <w:lang w:val="en-GB" w:eastAsia="en-GB"/>
        </w:rPr>
        <w:drawing>
          <wp:inline distT="0" distB="0" distL="0" distR="0" wp14:anchorId="7D8DE940" wp14:editId="0155731A">
            <wp:extent cx="4351338" cy="4351338"/>
            <wp:effectExtent l="0" t="0" r="0"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51338" cy="4351338"/>
                    </a:xfrm>
                    <a:prstGeom prst="rect">
                      <a:avLst/>
                    </a:prstGeom>
                  </pic:spPr>
                </pic:pic>
              </a:graphicData>
            </a:graphic>
          </wp:inline>
        </w:drawing>
      </w:r>
      <w:r w:rsidRPr="007470A0">
        <w:rPr>
          <w:lang w:val="en-GB"/>
        </w:rPr>
        <w:t xml:space="preserve"> </w:t>
      </w:r>
      <w:r w:rsidRPr="007470A0">
        <w:rPr>
          <w:noProof/>
          <w:lang w:val="en-GB" w:eastAsia="en-GB"/>
        </w:rPr>
        <w:drawing>
          <wp:inline distT="0" distB="0" distL="0" distR="0" wp14:anchorId="6A02A85D" wp14:editId="013A388F">
            <wp:extent cx="5768340" cy="3296285"/>
            <wp:effectExtent l="0" t="0" r="3810" b="0"/>
            <wp:docPr id="9"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8340" cy="3296285"/>
                    </a:xfrm>
                    <a:prstGeom prst="rect">
                      <a:avLst/>
                    </a:prstGeom>
                  </pic:spPr>
                </pic:pic>
              </a:graphicData>
            </a:graphic>
          </wp:inline>
        </w:drawing>
      </w:r>
    </w:p>
    <w:p w14:paraId="76485D87" w14:textId="271E1167" w:rsidR="007470A0" w:rsidRDefault="00812834" w:rsidP="003E7F10">
      <w:pPr>
        <w:spacing w:line="480" w:lineRule="auto"/>
        <w:rPr>
          <w:lang w:val="en-GB"/>
        </w:rPr>
      </w:pPr>
      <w:r w:rsidRPr="00BD6746">
        <w:rPr>
          <w:b/>
          <w:lang w:val="en-GB"/>
        </w:rPr>
        <w:lastRenderedPageBreak/>
        <w:t>Figure S17</w:t>
      </w:r>
      <w:r w:rsidR="007470A0">
        <w:rPr>
          <w:lang w:val="en-GB"/>
        </w:rPr>
        <w:t>: PCA of LCMS CCR</w:t>
      </w:r>
    </w:p>
    <w:p w14:paraId="076D5939" w14:textId="600F58BA" w:rsidR="007470A0" w:rsidRDefault="007470A0" w:rsidP="003E7F10">
      <w:pPr>
        <w:spacing w:line="480" w:lineRule="auto"/>
        <w:rPr>
          <w:lang w:val="en-GB"/>
        </w:rPr>
      </w:pPr>
      <w:r w:rsidRPr="007470A0">
        <w:rPr>
          <w:noProof/>
          <w:lang w:val="en-GB" w:eastAsia="en-GB"/>
        </w:rPr>
        <w:drawing>
          <wp:inline distT="0" distB="0" distL="0" distR="0" wp14:anchorId="571417B0" wp14:editId="634A39E8">
            <wp:extent cx="4351338" cy="4351338"/>
            <wp:effectExtent l="0" t="0" r="0" b="0"/>
            <wp:docPr id="1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1338" cy="4351338"/>
                    </a:xfrm>
                    <a:prstGeom prst="rect">
                      <a:avLst/>
                    </a:prstGeom>
                  </pic:spPr>
                </pic:pic>
              </a:graphicData>
            </a:graphic>
          </wp:inline>
        </w:drawing>
      </w:r>
      <w:r w:rsidRPr="007470A0">
        <w:rPr>
          <w:noProof/>
          <w:lang w:val="en-GB" w:eastAsia="en-GB"/>
        </w:rPr>
        <w:drawing>
          <wp:inline distT="0" distB="0" distL="0" distR="0" wp14:anchorId="47CBC617" wp14:editId="110C7623">
            <wp:extent cx="5768340" cy="3296285"/>
            <wp:effectExtent l="0" t="0" r="381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8340" cy="3296285"/>
                    </a:xfrm>
                    <a:prstGeom prst="rect">
                      <a:avLst/>
                    </a:prstGeom>
                  </pic:spPr>
                </pic:pic>
              </a:graphicData>
            </a:graphic>
          </wp:inline>
        </w:drawing>
      </w:r>
    </w:p>
    <w:p w14:paraId="03C4A065" w14:textId="2AEE732C" w:rsidR="00BD6746" w:rsidRDefault="00BD6746" w:rsidP="003E7F10">
      <w:pPr>
        <w:spacing w:line="480" w:lineRule="auto"/>
        <w:rPr>
          <w:lang w:val="en-GB"/>
        </w:rPr>
      </w:pPr>
      <w:r w:rsidRPr="00CD7A27">
        <w:rPr>
          <w:b/>
          <w:lang w:val="en-GB"/>
        </w:rPr>
        <w:lastRenderedPageBreak/>
        <w:t>Table SXGROW</w:t>
      </w:r>
      <w:r w:rsidR="00CD7A27">
        <w:rPr>
          <w:lang w:val="en-GB"/>
        </w:rPr>
        <w:t>:</w:t>
      </w:r>
    </w:p>
    <w:p w14:paraId="5E057D27" w14:textId="4833BC1E" w:rsidR="0014135D" w:rsidRDefault="001909FD" w:rsidP="003E7F10">
      <w:pPr>
        <w:spacing w:line="480" w:lineRule="auto"/>
        <w:rPr>
          <w:lang w:val="en-GB"/>
        </w:rPr>
      </w:pPr>
      <w:r>
        <w:rPr>
          <w:lang w:val="en-GB"/>
        </w:rPr>
        <w:t>Supplementary table XGROW</w:t>
      </w:r>
    </w:p>
    <w:tbl>
      <w:tblPr>
        <w:tblW w:w="0" w:type="auto"/>
        <w:tblLook w:val="04A0" w:firstRow="1" w:lastRow="0" w:firstColumn="1" w:lastColumn="0" w:noHBand="0" w:noVBand="1"/>
      </w:tblPr>
      <w:tblGrid>
        <w:gridCol w:w="2442"/>
        <w:gridCol w:w="943"/>
        <w:gridCol w:w="855"/>
        <w:gridCol w:w="1350"/>
        <w:gridCol w:w="742"/>
        <w:gridCol w:w="841"/>
      </w:tblGrid>
      <w:tr w:rsidR="008F699C" w14:paraId="4B3E838B" w14:textId="77777777" w:rsidTr="008F699C">
        <w:tc>
          <w:tcPr>
            <w:tcW w:w="0" w:type="auto"/>
            <w:tcBorders>
              <w:top w:val="double" w:sz="6" w:space="0" w:color="auto"/>
              <w:left w:val="nil"/>
              <w:bottom w:val="nil"/>
              <w:right w:val="nil"/>
            </w:tcBorders>
            <w:tcMar>
              <w:top w:w="113" w:type="dxa"/>
              <w:left w:w="113" w:type="dxa"/>
              <w:bottom w:w="113" w:type="dxa"/>
              <w:right w:w="113" w:type="dxa"/>
            </w:tcMar>
            <w:vAlign w:val="center"/>
            <w:hideMark/>
          </w:tcPr>
          <w:p w14:paraId="139F28A6" w14:textId="77777777" w:rsidR="008F699C" w:rsidRDefault="008F699C" w:rsidP="003E7F10">
            <w:pPr>
              <w:spacing w:line="480" w:lineRule="auto"/>
              <w:rPr>
                <w:rFonts w:eastAsia="Times New Roman"/>
                <w:b/>
                <w:bCs/>
              </w:rPr>
            </w:pPr>
            <w:r>
              <w:rPr>
                <w:rFonts w:eastAsia="Times New Roman"/>
                <w:b/>
                <w:bCs/>
              </w:rPr>
              <w:t> </w:t>
            </w:r>
          </w:p>
        </w:tc>
        <w:tc>
          <w:tcPr>
            <w:tcW w:w="0" w:type="auto"/>
            <w:gridSpan w:val="5"/>
            <w:tcBorders>
              <w:top w:val="double" w:sz="6" w:space="0" w:color="auto"/>
              <w:left w:val="nil"/>
              <w:bottom w:val="nil"/>
              <w:right w:val="nil"/>
            </w:tcBorders>
            <w:tcMar>
              <w:top w:w="113" w:type="dxa"/>
              <w:left w:w="113" w:type="dxa"/>
              <w:bottom w:w="113" w:type="dxa"/>
              <w:right w:w="113" w:type="dxa"/>
            </w:tcMar>
            <w:vAlign w:val="center"/>
            <w:hideMark/>
          </w:tcPr>
          <w:p w14:paraId="5BE715DC" w14:textId="77777777" w:rsidR="008F699C" w:rsidRDefault="008F699C" w:rsidP="003E7F10">
            <w:pPr>
              <w:spacing w:line="480" w:lineRule="auto"/>
              <w:jc w:val="center"/>
              <w:rPr>
                <w:rFonts w:eastAsia="Times New Roman"/>
                <w:b/>
                <w:bCs/>
              </w:rPr>
            </w:pPr>
            <w:proofErr w:type="spellStart"/>
            <w:r>
              <w:rPr>
                <w:rFonts w:eastAsia="Times New Roman"/>
                <w:b/>
                <w:bCs/>
              </w:rPr>
              <w:t>growth</w:t>
            </w:r>
            <w:proofErr w:type="spellEnd"/>
          </w:p>
        </w:tc>
      </w:tr>
      <w:tr w:rsidR="008F699C" w14:paraId="15B6D2EC" w14:textId="77777777" w:rsidTr="008F699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3849578B" w14:textId="77777777" w:rsidR="008F699C" w:rsidRDefault="008F699C" w:rsidP="003E7F10">
            <w:pPr>
              <w:spacing w:line="480" w:lineRule="auto"/>
              <w:rPr>
                <w:rFonts w:eastAsia="Times New Roman"/>
                <w:i/>
                <w:iCs/>
              </w:rPr>
            </w:pPr>
            <w:proofErr w:type="spellStart"/>
            <w:r>
              <w:rPr>
                <w:rFonts w:eastAsia="Times New Roman"/>
                <w:i/>
                <w:iCs/>
              </w:rPr>
              <w:t>Predictors</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70B0467C" w14:textId="77777777" w:rsidR="008F699C" w:rsidRDefault="008F699C" w:rsidP="003E7F10">
            <w:pPr>
              <w:spacing w:line="480" w:lineRule="auto"/>
              <w:jc w:val="center"/>
              <w:rPr>
                <w:rFonts w:eastAsia="Times New Roman"/>
                <w:i/>
                <w:iCs/>
              </w:rPr>
            </w:pPr>
            <w:proofErr w:type="spellStart"/>
            <w:r>
              <w:rPr>
                <w:rFonts w:eastAsia="Times New Roman"/>
                <w:i/>
                <w:iCs/>
              </w:rPr>
              <w:t>Estimates</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358CFED4" w14:textId="77777777" w:rsidR="008F699C" w:rsidRDefault="008F699C" w:rsidP="003E7F10">
            <w:pPr>
              <w:spacing w:line="480" w:lineRule="auto"/>
              <w:jc w:val="center"/>
              <w:rPr>
                <w:rFonts w:eastAsia="Times New Roman"/>
                <w:i/>
                <w:iCs/>
              </w:rPr>
            </w:pPr>
            <w:proofErr w:type="spellStart"/>
            <w:r>
              <w:rPr>
                <w:rFonts w:eastAsia="Times New Roman"/>
                <w:i/>
                <w:iCs/>
              </w:rPr>
              <w:t>std</w:t>
            </w:r>
            <w:proofErr w:type="spellEnd"/>
            <w:r>
              <w:rPr>
                <w:rFonts w:eastAsia="Times New Roman"/>
                <w:i/>
                <w:iCs/>
              </w:rPr>
              <w:t xml:space="preserve">. </w:t>
            </w:r>
            <w:proofErr w:type="spellStart"/>
            <w:r>
              <w:rPr>
                <w:rFonts w:eastAsia="Times New Roman"/>
                <w:i/>
                <w:iCs/>
              </w:rPr>
              <w:t>Error</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7D18E78C" w14:textId="77777777" w:rsidR="008F699C" w:rsidRDefault="008F699C" w:rsidP="003E7F10">
            <w:pPr>
              <w:spacing w:line="480" w:lineRule="auto"/>
              <w:jc w:val="center"/>
              <w:rPr>
                <w:rFonts w:eastAsia="Times New Roman"/>
                <w:i/>
                <w:iCs/>
              </w:rPr>
            </w:pPr>
            <w:r>
              <w:rPr>
                <w:rFonts w:eastAsia="Times New Roman"/>
                <w:i/>
                <w:iCs/>
              </w:rPr>
              <w:t>CI</w:t>
            </w:r>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3F77F293" w14:textId="77777777" w:rsidR="008F699C" w:rsidRDefault="008F699C" w:rsidP="003E7F10">
            <w:pPr>
              <w:spacing w:line="480" w:lineRule="auto"/>
              <w:jc w:val="center"/>
              <w:rPr>
                <w:rFonts w:eastAsia="Times New Roman"/>
                <w:i/>
                <w:iCs/>
              </w:rPr>
            </w:pPr>
            <w:proofErr w:type="spellStart"/>
            <w:r>
              <w:rPr>
                <w:rFonts w:eastAsia="Times New Roman"/>
                <w:i/>
                <w:iCs/>
              </w:rPr>
              <w:t>Statistic</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77A1D009" w14:textId="77777777" w:rsidR="008F699C" w:rsidRDefault="008F699C" w:rsidP="003E7F10">
            <w:pPr>
              <w:spacing w:line="480" w:lineRule="auto"/>
              <w:jc w:val="center"/>
              <w:rPr>
                <w:rFonts w:eastAsia="Times New Roman"/>
                <w:i/>
                <w:iCs/>
              </w:rPr>
            </w:pPr>
            <w:r>
              <w:rPr>
                <w:rFonts w:eastAsia="Times New Roman"/>
                <w:i/>
                <w:iCs/>
              </w:rPr>
              <w:t>p</w:t>
            </w:r>
          </w:p>
        </w:tc>
      </w:tr>
      <w:tr w:rsidR="008F699C" w14:paraId="663BB9A8" w14:textId="77777777" w:rsidTr="008F699C">
        <w:tc>
          <w:tcPr>
            <w:tcW w:w="0" w:type="auto"/>
            <w:tcMar>
              <w:top w:w="113" w:type="dxa"/>
              <w:left w:w="113" w:type="dxa"/>
              <w:bottom w:w="113" w:type="dxa"/>
              <w:right w:w="113" w:type="dxa"/>
            </w:tcMar>
            <w:hideMark/>
          </w:tcPr>
          <w:p w14:paraId="21C65FB5" w14:textId="77777777" w:rsidR="008F699C" w:rsidRDefault="008F699C" w:rsidP="003E7F10">
            <w:pPr>
              <w:spacing w:line="480" w:lineRule="auto"/>
              <w:rPr>
                <w:rFonts w:eastAsia="Times New Roman"/>
              </w:rPr>
            </w:pPr>
            <w:r>
              <w:rPr>
                <w:rFonts w:eastAsia="Times New Roman"/>
              </w:rPr>
              <w:t>(</w:t>
            </w:r>
            <w:proofErr w:type="spellStart"/>
            <w:r>
              <w:rPr>
                <w:rFonts w:eastAsia="Times New Roman"/>
              </w:rPr>
              <w:t>Intercept</w:t>
            </w:r>
            <w:proofErr w:type="spellEnd"/>
            <w:r>
              <w:rPr>
                <w:rFonts w:eastAsia="Times New Roman"/>
              </w:rPr>
              <w:t>)</w:t>
            </w:r>
          </w:p>
        </w:tc>
        <w:tc>
          <w:tcPr>
            <w:tcW w:w="0" w:type="auto"/>
            <w:tcMar>
              <w:top w:w="113" w:type="dxa"/>
              <w:left w:w="113" w:type="dxa"/>
              <w:bottom w:w="113" w:type="dxa"/>
              <w:right w:w="113" w:type="dxa"/>
            </w:tcMar>
            <w:hideMark/>
          </w:tcPr>
          <w:p w14:paraId="52527087" w14:textId="77777777" w:rsidR="008F699C" w:rsidRDefault="008F699C" w:rsidP="003E7F10">
            <w:pPr>
              <w:spacing w:line="480" w:lineRule="auto"/>
              <w:jc w:val="center"/>
              <w:rPr>
                <w:rFonts w:eastAsia="Times New Roman"/>
              </w:rPr>
            </w:pPr>
            <w:r>
              <w:rPr>
                <w:rFonts w:eastAsia="Times New Roman"/>
              </w:rPr>
              <w:t xml:space="preserve">-0.78 </w:t>
            </w:r>
            <w:r>
              <w:rPr>
                <w:rFonts w:eastAsia="Times New Roman"/>
                <w:vertAlign w:val="superscript"/>
              </w:rPr>
              <w:t>***</w:t>
            </w:r>
          </w:p>
        </w:tc>
        <w:tc>
          <w:tcPr>
            <w:tcW w:w="0" w:type="auto"/>
            <w:tcMar>
              <w:top w:w="113" w:type="dxa"/>
              <w:left w:w="113" w:type="dxa"/>
              <w:bottom w:w="113" w:type="dxa"/>
              <w:right w:w="113" w:type="dxa"/>
            </w:tcMar>
            <w:hideMark/>
          </w:tcPr>
          <w:p w14:paraId="3FB3D9B6" w14:textId="77777777" w:rsidR="008F699C" w:rsidRDefault="008F699C" w:rsidP="003E7F10">
            <w:pPr>
              <w:spacing w:line="480" w:lineRule="auto"/>
              <w:jc w:val="center"/>
              <w:rPr>
                <w:rFonts w:eastAsia="Times New Roman"/>
              </w:rPr>
            </w:pPr>
            <w:r>
              <w:rPr>
                <w:rFonts w:eastAsia="Times New Roman"/>
              </w:rPr>
              <w:t>0.23</w:t>
            </w:r>
          </w:p>
        </w:tc>
        <w:tc>
          <w:tcPr>
            <w:tcW w:w="0" w:type="auto"/>
            <w:tcMar>
              <w:top w:w="113" w:type="dxa"/>
              <w:left w:w="113" w:type="dxa"/>
              <w:bottom w:w="113" w:type="dxa"/>
              <w:right w:w="113" w:type="dxa"/>
            </w:tcMar>
            <w:hideMark/>
          </w:tcPr>
          <w:p w14:paraId="71B3FFD1" w14:textId="77777777" w:rsidR="008F699C" w:rsidRDefault="008F699C" w:rsidP="003E7F10">
            <w:pPr>
              <w:spacing w:line="480" w:lineRule="auto"/>
              <w:jc w:val="center"/>
              <w:rPr>
                <w:rFonts w:eastAsia="Times New Roman"/>
              </w:rPr>
            </w:pPr>
            <w:r>
              <w:rPr>
                <w:rFonts w:eastAsia="Times New Roman"/>
              </w:rPr>
              <w:t>-1.24 – -0.33</w:t>
            </w:r>
          </w:p>
        </w:tc>
        <w:tc>
          <w:tcPr>
            <w:tcW w:w="0" w:type="auto"/>
            <w:tcMar>
              <w:top w:w="113" w:type="dxa"/>
              <w:left w:w="113" w:type="dxa"/>
              <w:bottom w:w="113" w:type="dxa"/>
              <w:right w:w="113" w:type="dxa"/>
            </w:tcMar>
            <w:hideMark/>
          </w:tcPr>
          <w:p w14:paraId="2169F9ED" w14:textId="77777777" w:rsidR="008F699C" w:rsidRDefault="008F699C" w:rsidP="003E7F10">
            <w:pPr>
              <w:spacing w:line="480" w:lineRule="auto"/>
              <w:jc w:val="center"/>
              <w:rPr>
                <w:rFonts w:eastAsia="Times New Roman"/>
              </w:rPr>
            </w:pPr>
            <w:r>
              <w:rPr>
                <w:rFonts w:eastAsia="Times New Roman"/>
              </w:rPr>
              <w:t>-3.40</w:t>
            </w:r>
          </w:p>
        </w:tc>
        <w:tc>
          <w:tcPr>
            <w:tcW w:w="0" w:type="auto"/>
            <w:tcMar>
              <w:top w:w="113" w:type="dxa"/>
              <w:left w:w="113" w:type="dxa"/>
              <w:bottom w:w="113" w:type="dxa"/>
              <w:right w:w="113" w:type="dxa"/>
            </w:tcMar>
            <w:hideMark/>
          </w:tcPr>
          <w:p w14:paraId="79A5BC74" w14:textId="77777777" w:rsidR="008F699C" w:rsidRDefault="008F699C" w:rsidP="003E7F10">
            <w:pPr>
              <w:spacing w:line="480" w:lineRule="auto"/>
              <w:jc w:val="center"/>
              <w:rPr>
                <w:rFonts w:eastAsia="Times New Roman"/>
              </w:rPr>
            </w:pPr>
            <w:r>
              <w:rPr>
                <w:rStyle w:val="Strong"/>
                <w:rFonts w:eastAsia="Times New Roman"/>
              </w:rPr>
              <w:t>0.001</w:t>
            </w:r>
          </w:p>
        </w:tc>
      </w:tr>
      <w:tr w:rsidR="008F699C" w14:paraId="474510A0" w14:textId="77777777" w:rsidTr="008F699C">
        <w:tc>
          <w:tcPr>
            <w:tcW w:w="0" w:type="auto"/>
            <w:tcMar>
              <w:top w:w="113" w:type="dxa"/>
              <w:left w:w="113" w:type="dxa"/>
              <w:bottom w:w="113" w:type="dxa"/>
              <w:right w:w="113" w:type="dxa"/>
            </w:tcMar>
            <w:hideMark/>
          </w:tcPr>
          <w:p w14:paraId="1C4E4444"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Karasburg</w:t>
            </w:r>
            <w:proofErr w:type="spellEnd"/>
            <w:r>
              <w:rPr>
                <w:rFonts w:eastAsia="Times New Roman"/>
              </w:rPr>
              <w:t>]</w:t>
            </w:r>
          </w:p>
        </w:tc>
        <w:tc>
          <w:tcPr>
            <w:tcW w:w="0" w:type="auto"/>
            <w:tcMar>
              <w:top w:w="113" w:type="dxa"/>
              <w:left w:w="113" w:type="dxa"/>
              <w:bottom w:w="113" w:type="dxa"/>
              <w:right w:w="113" w:type="dxa"/>
            </w:tcMar>
            <w:hideMark/>
          </w:tcPr>
          <w:p w14:paraId="019D9D34" w14:textId="77777777" w:rsidR="008F699C" w:rsidRDefault="008F699C" w:rsidP="003E7F10">
            <w:pPr>
              <w:spacing w:line="480" w:lineRule="auto"/>
              <w:jc w:val="center"/>
              <w:rPr>
                <w:rFonts w:eastAsia="Times New Roman"/>
              </w:rPr>
            </w:pPr>
            <w:r>
              <w:rPr>
                <w:rFonts w:eastAsia="Times New Roman"/>
              </w:rPr>
              <w:t xml:space="preserve">-0.16 </w:t>
            </w:r>
          </w:p>
        </w:tc>
        <w:tc>
          <w:tcPr>
            <w:tcW w:w="0" w:type="auto"/>
            <w:tcMar>
              <w:top w:w="113" w:type="dxa"/>
              <w:left w:w="113" w:type="dxa"/>
              <w:bottom w:w="113" w:type="dxa"/>
              <w:right w:w="113" w:type="dxa"/>
            </w:tcMar>
            <w:hideMark/>
          </w:tcPr>
          <w:p w14:paraId="16A485B9" w14:textId="77777777" w:rsidR="008F699C" w:rsidRDefault="008F699C" w:rsidP="003E7F10">
            <w:pPr>
              <w:spacing w:line="480" w:lineRule="auto"/>
              <w:jc w:val="center"/>
              <w:rPr>
                <w:rFonts w:eastAsia="Times New Roman"/>
              </w:rPr>
            </w:pPr>
            <w:r>
              <w:rPr>
                <w:rFonts w:eastAsia="Times New Roman"/>
              </w:rPr>
              <w:t>0.38</w:t>
            </w:r>
          </w:p>
        </w:tc>
        <w:tc>
          <w:tcPr>
            <w:tcW w:w="0" w:type="auto"/>
            <w:tcMar>
              <w:top w:w="113" w:type="dxa"/>
              <w:left w:w="113" w:type="dxa"/>
              <w:bottom w:w="113" w:type="dxa"/>
              <w:right w:w="113" w:type="dxa"/>
            </w:tcMar>
            <w:hideMark/>
          </w:tcPr>
          <w:p w14:paraId="40AAB5AB" w14:textId="77777777" w:rsidR="008F699C" w:rsidRDefault="008F699C" w:rsidP="003E7F10">
            <w:pPr>
              <w:spacing w:line="480" w:lineRule="auto"/>
              <w:jc w:val="center"/>
              <w:rPr>
                <w:rFonts w:eastAsia="Times New Roman"/>
              </w:rPr>
            </w:pPr>
            <w:r>
              <w:rPr>
                <w:rFonts w:eastAsia="Times New Roman"/>
              </w:rPr>
              <w:t>-0.90 – 0.58</w:t>
            </w:r>
          </w:p>
        </w:tc>
        <w:tc>
          <w:tcPr>
            <w:tcW w:w="0" w:type="auto"/>
            <w:tcMar>
              <w:top w:w="113" w:type="dxa"/>
              <w:left w:w="113" w:type="dxa"/>
              <w:bottom w:w="113" w:type="dxa"/>
              <w:right w:w="113" w:type="dxa"/>
            </w:tcMar>
            <w:hideMark/>
          </w:tcPr>
          <w:p w14:paraId="70082D95" w14:textId="77777777" w:rsidR="008F699C" w:rsidRDefault="008F699C" w:rsidP="003E7F10">
            <w:pPr>
              <w:spacing w:line="480" w:lineRule="auto"/>
              <w:jc w:val="center"/>
              <w:rPr>
                <w:rFonts w:eastAsia="Times New Roman"/>
              </w:rPr>
            </w:pPr>
            <w:r>
              <w:rPr>
                <w:rFonts w:eastAsia="Times New Roman"/>
              </w:rPr>
              <w:t>-0.43</w:t>
            </w:r>
          </w:p>
        </w:tc>
        <w:tc>
          <w:tcPr>
            <w:tcW w:w="0" w:type="auto"/>
            <w:tcMar>
              <w:top w:w="113" w:type="dxa"/>
              <w:left w:w="113" w:type="dxa"/>
              <w:bottom w:w="113" w:type="dxa"/>
              <w:right w:w="113" w:type="dxa"/>
            </w:tcMar>
            <w:hideMark/>
          </w:tcPr>
          <w:p w14:paraId="04C9A82A" w14:textId="77777777" w:rsidR="008F699C" w:rsidRDefault="008F699C" w:rsidP="003E7F10">
            <w:pPr>
              <w:spacing w:line="480" w:lineRule="auto"/>
              <w:jc w:val="center"/>
              <w:rPr>
                <w:rFonts w:eastAsia="Times New Roman"/>
              </w:rPr>
            </w:pPr>
            <w:r>
              <w:rPr>
                <w:rFonts w:eastAsia="Times New Roman"/>
              </w:rPr>
              <w:t>0.667</w:t>
            </w:r>
          </w:p>
        </w:tc>
      </w:tr>
      <w:tr w:rsidR="008F699C" w14:paraId="2DC2E8AE" w14:textId="77777777" w:rsidTr="008F699C">
        <w:tc>
          <w:tcPr>
            <w:tcW w:w="0" w:type="auto"/>
            <w:tcMar>
              <w:top w:w="113" w:type="dxa"/>
              <w:left w:w="113" w:type="dxa"/>
              <w:bottom w:w="113" w:type="dxa"/>
              <w:right w:w="113" w:type="dxa"/>
            </w:tcMar>
            <w:hideMark/>
          </w:tcPr>
          <w:p w14:paraId="3F9B9AE6"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Otavi</w:t>
            </w:r>
            <w:proofErr w:type="spellEnd"/>
            <w:r>
              <w:rPr>
                <w:rFonts w:eastAsia="Times New Roman"/>
              </w:rPr>
              <w:t>]</w:t>
            </w:r>
          </w:p>
        </w:tc>
        <w:tc>
          <w:tcPr>
            <w:tcW w:w="0" w:type="auto"/>
            <w:tcMar>
              <w:top w:w="113" w:type="dxa"/>
              <w:left w:w="113" w:type="dxa"/>
              <w:bottom w:w="113" w:type="dxa"/>
              <w:right w:w="113" w:type="dxa"/>
            </w:tcMar>
            <w:hideMark/>
          </w:tcPr>
          <w:p w14:paraId="4F923C0D" w14:textId="77777777" w:rsidR="008F699C" w:rsidRDefault="008F699C" w:rsidP="003E7F10">
            <w:pPr>
              <w:spacing w:line="480" w:lineRule="auto"/>
              <w:jc w:val="center"/>
              <w:rPr>
                <w:rFonts w:eastAsia="Times New Roman"/>
              </w:rPr>
            </w:pPr>
            <w:r>
              <w:rPr>
                <w:rFonts w:eastAsia="Times New Roman"/>
              </w:rPr>
              <w:t xml:space="preserve">0.52 </w:t>
            </w:r>
          </w:p>
        </w:tc>
        <w:tc>
          <w:tcPr>
            <w:tcW w:w="0" w:type="auto"/>
            <w:tcMar>
              <w:top w:w="113" w:type="dxa"/>
              <w:left w:w="113" w:type="dxa"/>
              <w:bottom w:w="113" w:type="dxa"/>
              <w:right w:w="113" w:type="dxa"/>
            </w:tcMar>
            <w:hideMark/>
          </w:tcPr>
          <w:p w14:paraId="3816980A" w14:textId="77777777" w:rsidR="008F699C" w:rsidRDefault="008F699C" w:rsidP="003E7F10">
            <w:pPr>
              <w:spacing w:line="480" w:lineRule="auto"/>
              <w:jc w:val="center"/>
              <w:rPr>
                <w:rFonts w:eastAsia="Times New Roman"/>
              </w:rPr>
            </w:pPr>
            <w:r>
              <w:rPr>
                <w:rFonts w:eastAsia="Times New Roman"/>
              </w:rPr>
              <w:t>0.32</w:t>
            </w:r>
          </w:p>
        </w:tc>
        <w:tc>
          <w:tcPr>
            <w:tcW w:w="0" w:type="auto"/>
            <w:tcMar>
              <w:top w:w="113" w:type="dxa"/>
              <w:left w:w="113" w:type="dxa"/>
              <w:bottom w:w="113" w:type="dxa"/>
              <w:right w:w="113" w:type="dxa"/>
            </w:tcMar>
            <w:hideMark/>
          </w:tcPr>
          <w:p w14:paraId="55D37EE3" w14:textId="77777777" w:rsidR="008F699C" w:rsidRDefault="008F699C" w:rsidP="003E7F10">
            <w:pPr>
              <w:spacing w:line="480" w:lineRule="auto"/>
              <w:jc w:val="center"/>
              <w:rPr>
                <w:rFonts w:eastAsia="Times New Roman"/>
              </w:rPr>
            </w:pPr>
            <w:r>
              <w:rPr>
                <w:rFonts w:eastAsia="Times New Roman"/>
              </w:rPr>
              <w:t>-0.11 – 1.16</w:t>
            </w:r>
          </w:p>
        </w:tc>
        <w:tc>
          <w:tcPr>
            <w:tcW w:w="0" w:type="auto"/>
            <w:tcMar>
              <w:top w:w="113" w:type="dxa"/>
              <w:left w:w="113" w:type="dxa"/>
              <w:bottom w:w="113" w:type="dxa"/>
              <w:right w:w="113" w:type="dxa"/>
            </w:tcMar>
            <w:hideMark/>
          </w:tcPr>
          <w:p w14:paraId="2DB7C0B4" w14:textId="77777777" w:rsidR="008F699C" w:rsidRDefault="008F699C" w:rsidP="003E7F10">
            <w:pPr>
              <w:spacing w:line="480" w:lineRule="auto"/>
              <w:jc w:val="center"/>
              <w:rPr>
                <w:rFonts w:eastAsia="Times New Roman"/>
              </w:rPr>
            </w:pPr>
            <w:r>
              <w:rPr>
                <w:rFonts w:eastAsia="Times New Roman"/>
              </w:rPr>
              <w:t>1.62</w:t>
            </w:r>
          </w:p>
        </w:tc>
        <w:tc>
          <w:tcPr>
            <w:tcW w:w="0" w:type="auto"/>
            <w:tcMar>
              <w:top w:w="113" w:type="dxa"/>
              <w:left w:w="113" w:type="dxa"/>
              <w:bottom w:w="113" w:type="dxa"/>
              <w:right w:w="113" w:type="dxa"/>
            </w:tcMar>
            <w:hideMark/>
          </w:tcPr>
          <w:p w14:paraId="7D6884FD" w14:textId="77777777" w:rsidR="008F699C" w:rsidRDefault="008F699C" w:rsidP="003E7F10">
            <w:pPr>
              <w:spacing w:line="480" w:lineRule="auto"/>
              <w:jc w:val="center"/>
              <w:rPr>
                <w:rFonts w:eastAsia="Times New Roman"/>
              </w:rPr>
            </w:pPr>
            <w:r>
              <w:rPr>
                <w:rFonts w:eastAsia="Times New Roman"/>
              </w:rPr>
              <w:t>0.107</w:t>
            </w:r>
          </w:p>
        </w:tc>
      </w:tr>
      <w:tr w:rsidR="008F699C" w14:paraId="489996F1" w14:textId="77777777" w:rsidTr="008F699C">
        <w:tc>
          <w:tcPr>
            <w:tcW w:w="0" w:type="auto"/>
            <w:tcMar>
              <w:top w:w="113" w:type="dxa"/>
              <w:left w:w="113" w:type="dxa"/>
              <w:bottom w:w="113" w:type="dxa"/>
              <w:right w:w="113" w:type="dxa"/>
            </w:tcMar>
            <w:hideMark/>
          </w:tcPr>
          <w:p w14:paraId="29651DF9" w14:textId="77777777" w:rsidR="008F699C" w:rsidRDefault="008F699C" w:rsidP="003E7F10">
            <w:pPr>
              <w:spacing w:line="480" w:lineRule="auto"/>
              <w:rPr>
                <w:rFonts w:eastAsia="Times New Roman"/>
              </w:rPr>
            </w:pPr>
            <w:r>
              <w:rPr>
                <w:rFonts w:eastAsia="Times New Roman"/>
              </w:rPr>
              <w:t>Population [Stampriet]</w:t>
            </w:r>
          </w:p>
        </w:tc>
        <w:tc>
          <w:tcPr>
            <w:tcW w:w="0" w:type="auto"/>
            <w:tcMar>
              <w:top w:w="113" w:type="dxa"/>
              <w:left w:w="113" w:type="dxa"/>
              <w:bottom w:w="113" w:type="dxa"/>
              <w:right w:w="113" w:type="dxa"/>
            </w:tcMar>
            <w:hideMark/>
          </w:tcPr>
          <w:p w14:paraId="273BAD3B" w14:textId="77777777" w:rsidR="008F699C" w:rsidRDefault="008F699C" w:rsidP="003E7F10">
            <w:pPr>
              <w:spacing w:line="480" w:lineRule="auto"/>
              <w:jc w:val="center"/>
              <w:rPr>
                <w:rFonts w:eastAsia="Times New Roman"/>
              </w:rPr>
            </w:pPr>
            <w:r>
              <w:rPr>
                <w:rFonts w:eastAsia="Times New Roman"/>
              </w:rPr>
              <w:t xml:space="preserve">-0.16 </w:t>
            </w:r>
          </w:p>
        </w:tc>
        <w:tc>
          <w:tcPr>
            <w:tcW w:w="0" w:type="auto"/>
            <w:tcMar>
              <w:top w:w="113" w:type="dxa"/>
              <w:left w:w="113" w:type="dxa"/>
              <w:bottom w:w="113" w:type="dxa"/>
              <w:right w:w="113" w:type="dxa"/>
            </w:tcMar>
            <w:hideMark/>
          </w:tcPr>
          <w:p w14:paraId="377166C2" w14:textId="77777777" w:rsidR="008F699C" w:rsidRDefault="008F699C" w:rsidP="003E7F10">
            <w:pPr>
              <w:spacing w:line="480" w:lineRule="auto"/>
              <w:jc w:val="center"/>
              <w:rPr>
                <w:rFonts w:eastAsia="Times New Roman"/>
              </w:rPr>
            </w:pPr>
            <w:r>
              <w:rPr>
                <w:rFonts w:eastAsia="Times New Roman"/>
              </w:rPr>
              <w:t>0.42</w:t>
            </w:r>
          </w:p>
        </w:tc>
        <w:tc>
          <w:tcPr>
            <w:tcW w:w="0" w:type="auto"/>
            <w:tcMar>
              <w:top w:w="113" w:type="dxa"/>
              <w:left w:w="113" w:type="dxa"/>
              <w:bottom w:w="113" w:type="dxa"/>
              <w:right w:w="113" w:type="dxa"/>
            </w:tcMar>
            <w:hideMark/>
          </w:tcPr>
          <w:p w14:paraId="147FEE68" w14:textId="77777777" w:rsidR="008F699C" w:rsidRDefault="008F699C" w:rsidP="003E7F10">
            <w:pPr>
              <w:spacing w:line="480" w:lineRule="auto"/>
              <w:jc w:val="center"/>
              <w:rPr>
                <w:rFonts w:eastAsia="Times New Roman"/>
              </w:rPr>
            </w:pPr>
            <w:r>
              <w:rPr>
                <w:rFonts w:eastAsia="Times New Roman"/>
              </w:rPr>
              <w:t>-0.99 – 0.66</w:t>
            </w:r>
          </w:p>
        </w:tc>
        <w:tc>
          <w:tcPr>
            <w:tcW w:w="0" w:type="auto"/>
            <w:tcMar>
              <w:top w:w="113" w:type="dxa"/>
              <w:left w:w="113" w:type="dxa"/>
              <w:bottom w:w="113" w:type="dxa"/>
              <w:right w:w="113" w:type="dxa"/>
            </w:tcMar>
            <w:hideMark/>
          </w:tcPr>
          <w:p w14:paraId="0AE9BBAA" w14:textId="77777777" w:rsidR="008F699C" w:rsidRDefault="008F699C" w:rsidP="003E7F10">
            <w:pPr>
              <w:spacing w:line="480" w:lineRule="auto"/>
              <w:jc w:val="center"/>
              <w:rPr>
                <w:rFonts w:eastAsia="Times New Roman"/>
              </w:rPr>
            </w:pPr>
            <w:r>
              <w:rPr>
                <w:rFonts w:eastAsia="Times New Roman"/>
              </w:rPr>
              <w:t>-0.39</w:t>
            </w:r>
          </w:p>
        </w:tc>
        <w:tc>
          <w:tcPr>
            <w:tcW w:w="0" w:type="auto"/>
            <w:tcMar>
              <w:top w:w="113" w:type="dxa"/>
              <w:left w:w="113" w:type="dxa"/>
              <w:bottom w:w="113" w:type="dxa"/>
              <w:right w:w="113" w:type="dxa"/>
            </w:tcMar>
            <w:hideMark/>
          </w:tcPr>
          <w:p w14:paraId="43D11EDB" w14:textId="77777777" w:rsidR="008F699C" w:rsidRDefault="008F699C" w:rsidP="003E7F10">
            <w:pPr>
              <w:spacing w:line="480" w:lineRule="auto"/>
              <w:jc w:val="center"/>
              <w:rPr>
                <w:rFonts w:eastAsia="Times New Roman"/>
              </w:rPr>
            </w:pPr>
            <w:r>
              <w:rPr>
                <w:rFonts w:eastAsia="Times New Roman"/>
              </w:rPr>
              <w:t>0.695</w:t>
            </w:r>
          </w:p>
        </w:tc>
      </w:tr>
      <w:tr w:rsidR="008F699C" w14:paraId="6DEF9115" w14:textId="77777777" w:rsidTr="008F699C">
        <w:tc>
          <w:tcPr>
            <w:tcW w:w="0" w:type="auto"/>
            <w:tcMar>
              <w:top w:w="113" w:type="dxa"/>
              <w:left w:w="113" w:type="dxa"/>
              <w:bottom w:w="113" w:type="dxa"/>
              <w:right w:w="113" w:type="dxa"/>
            </w:tcMar>
            <w:hideMark/>
          </w:tcPr>
          <w:p w14:paraId="47407E28" w14:textId="77777777" w:rsidR="008F699C" w:rsidRDefault="008F699C" w:rsidP="003E7F10">
            <w:pPr>
              <w:spacing w:line="480" w:lineRule="auto"/>
              <w:rPr>
                <w:rFonts w:eastAsia="Times New Roman"/>
              </w:rPr>
            </w:pPr>
            <w:proofErr w:type="spellStart"/>
            <w:r>
              <w:rPr>
                <w:rFonts w:eastAsia="Times New Roman"/>
              </w:rPr>
              <w:t>Treatment</w:t>
            </w:r>
            <w:proofErr w:type="spellEnd"/>
          </w:p>
        </w:tc>
        <w:tc>
          <w:tcPr>
            <w:tcW w:w="0" w:type="auto"/>
            <w:tcMar>
              <w:top w:w="113" w:type="dxa"/>
              <w:left w:w="113" w:type="dxa"/>
              <w:bottom w:w="113" w:type="dxa"/>
              <w:right w:w="113" w:type="dxa"/>
            </w:tcMar>
            <w:hideMark/>
          </w:tcPr>
          <w:p w14:paraId="10349FDF" w14:textId="77777777" w:rsidR="008F699C" w:rsidRDefault="008F699C" w:rsidP="003E7F10">
            <w:pPr>
              <w:spacing w:line="480" w:lineRule="auto"/>
              <w:jc w:val="center"/>
              <w:rPr>
                <w:rFonts w:eastAsia="Times New Roman"/>
              </w:rPr>
            </w:pPr>
            <w:r>
              <w:rPr>
                <w:rFonts w:eastAsia="Times New Roman"/>
              </w:rPr>
              <w:t xml:space="preserve">0.10 </w:t>
            </w:r>
            <w:r>
              <w:rPr>
                <w:rFonts w:eastAsia="Times New Roman"/>
                <w:vertAlign w:val="superscript"/>
              </w:rPr>
              <w:t>***</w:t>
            </w:r>
          </w:p>
        </w:tc>
        <w:tc>
          <w:tcPr>
            <w:tcW w:w="0" w:type="auto"/>
            <w:tcMar>
              <w:top w:w="113" w:type="dxa"/>
              <w:left w:w="113" w:type="dxa"/>
              <w:bottom w:w="113" w:type="dxa"/>
              <w:right w:w="113" w:type="dxa"/>
            </w:tcMar>
            <w:hideMark/>
          </w:tcPr>
          <w:p w14:paraId="4DE5F199" w14:textId="77777777" w:rsidR="008F699C" w:rsidRDefault="008F699C" w:rsidP="003E7F10">
            <w:pPr>
              <w:spacing w:line="480" w:lineRule="auto"/>
              <w:jc w:val="center"/>
              <w:rPr>
                <w:rFonts w:eastAsia="Times New Roman"/>
              </w:rPr>
            </w:pPr>
            <w:r>
              <w:rPr>
                <w:rFonts w:eastAsia="Times New Roman"/>
              </w:rPr>
              <w:t>0.01</w:t>
            </w:r>
          </w:p>
        </w:tc>
        <w:tc>
          <w:tcPr>
            <w:tcW w:w="0" w:type="auto"/>
            <w:tcMar>
              <w:top w:w="113" w:type="dxa"/>
              <w:left w:w="113" w:type="dxa"/>
              <w:bottom w:w="113" w:type="dxa"/>
              <w:right w:w="113" w:type="dxa"/>
            </w:tcMar>
            <w:hideMark/>
          </w:tcPr>
          <w:p w14:paraId="09724E48" w14:textId="77777777" w:rsidR="008F699C" w:rsidRDefault="008F699C" w:rsidP="003E7F10">
            <w:pPr>
              <w:spacing w:line="480" w:lineRule="auto"/>
              <w:jc w:val="center"/>
              <w:rPr>
                <w:rFonts w:eastAsia="Times New Roman"/>
              </w:rPr>
            </w:pPr>
            <w:r>
              <w:rPr>
                <w:rFonts w:eastAsia="Times New Roman"/>
              </w:rPr>
              <w:t>0.08 – 0.12</w:t>
            </w:r>
          </w:p>
        </w:tc>
        <w:tc>
          <w:tcPr>
            <w:tcW w:w="0" w:type="auto"/>
            <w:tcMar>
              <w:top w:w="113" w:type="dxa"/>
              <w:left w:w="113" w:type="dxa"/>
              <w:bottom w:w="113" w:type="dxa"/>
              <w:right w:w="113" w:type="dxa"/>
            </w:tcMar>
            <w:hideMark/>
          </w:tcPr>
          <w:p w14:paraId="0131CF84" w14:textId="77777777" w:rsidR="008F699C" w:rsidRDefault="008F699C" w:rsidP="003E7F10">
            <w:pPr>
              <w:spacing w:line="480" w:lineRule="auto"/>
              <w:jc w:val="center"/>
              <w:rPr>
                <w:rFonts w:eastAsia="Times New Roman"/>
              </w:rPr>
            </w:pPr>
            <w:r>
              <w:rPr>
                <w:rFonts w:eastAsia="Times New Roman"/>
              </w:rPr>
              <w:t>10.29</w:t>
            </w:r>
          </w:p>
        </w:tc>
        <w:tc>
          <w:tcPr>
            <w:tcW w:w="0" w:type="auto"/>
            <w:tcMar>
              <w:top w:w="113" w:type="dxa"/>
              <w:left w:w="113" w:type="dxa"/>
              <w:bottom w:w="113" w:type="dxa"/>
              <w:right w:w="113" w:type="dxa"/>
            </w:tcMar>
            <w:hideMark/>
          </w:tcPr>
          <w:p w14:paraId="6EF2A6A2" w14:textId="77777777" w:rsidR="008F699C" w:rsidRDefault="008F699C" w:rsidP="003E7F10">
            <w:pPr>
              <w:spacing w:line="480" w:lineRule="auto"/>
              <w:jc w:val="center"/>
              <w:rPr>
                <w:rFonts w:eastAsia="Times New Roman"/>
              </w:rPr>
            </w:pPr>
            <w:r>
              <w:rPr>
                <w:rStyle w:val="Strong"/>
                <w:rFonts w:eastAsia="Times New Roman"/>
              </w:rPr>
              <w:t>&lt;0.001</w:t>
            </w:r>
          </w:p>
        </w:tc>
      </w:tr>
      <w:tr w:rsidR="008F699C" w14:paraId="5B39C765" w14:textId="77777777" w:rsidTr="008F699C">
        <w:tc>
          <w:tcPr>
            <w:tcW w:w="0" w:type="auto"/>
            <w:tcMar>
              <w:top w:w="113" w:type="dxa"/>
              <w:left w:w="113" w:type="dxa"/>
              <w:bottom w:w="113" w:type="dxa"/>
              <w:right w:w="113" w:type="dxa"/>
            </w:tcMar>
            <w:hideMark/>
          </w:tcPr>
          <w:p w14:paraId="1A9DBE27"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Karasburg</w:t>
            </w:r>
            <w:proofErr w:type="spellEnd"/>
            <w:r>
              <w:rPr>
                <w:rFonts w:eastAsia="Times New Roman"/>
              </w:rPr>
              <w:t>] *</w:t>
            </w:r>
            <w:r>
              <w:rPr>
                <w:rFonts w:eastAsia="Times New Roman"/>
              </w:rPr>
              <w:br/>
            </w:r>
            <w:proofErr w:type="spellStart"/>
            <w:r>
              <w:rPr>
                <w:rFonts w:eastAsia="Times New Roman"/>
              </w:rPr>
              <w:t>Treatment</w:t>
            </w:r>
            <w:proofErr w:type="spellEnd"/>
          </w:p>
        </w:tc>
        <w:tc>
          <w:tcPr>
            <w:tcW w:w="0" w:type="auto"/>
            <w:tcMar>
              <w:top w:w="113" w:type="dxa"/>
              <w:left w:w="113" w:type="dxa"/>
              <w:bottom w:w="113" w:type="dxa"/>
              <w:right w:w="113" w:type="dxa"/>
            </w:tcMar>
            <w:hideMark/>
          </w:tcPr>
          <w:p w14:paraId="3094AAD2" w14:textId="77777777" w:rsidR="008F699C" w:rsidRDefault="008F699C" w:rsidP="003E7F10">
            <w:pPr>
              <w:spacing w:line="480" w:lineRule="auto"/>
              <w:jc w:val="center"/>
              <w:rPr>
                <w:rFonts w:eastAsia="Times New Roman"/>
              </w:rPr>
            </w:pPr>
            <w:r>
              <w:rPr>
                <w:rFonts w:eastAsia="Times New Roman"/>
              </w:rPr>
              <w:t xml:space="preserve">0.01 </w:t>
            </w:r>
          </w:p>
        </w:tc>
        <w:tc>
          <w:tcPr>
            <w:tcW w:w="0" w:type="auto"/>
            <w:tcMar>
              <w:top w:w="113" w:type="dxa"/>
              <w:left w:w="113" w:type="dxa"/>
              <w:bottom w:w="113" w:type="dxa"/>
              <w:right w:w="113" w:type="dxa"/>
            </w:tcMar>
            <w:hideMark/>
          </w:tcPr>
          <w:p w14:paraId="526A0D29" w14:textId="77777777" w:rsidR="008F699C" w:rsidRDefault="008F699C" w:rsidP="003E7F10">
            <w:pPr>
              <w:spacing w:line="480" w:lineRule="auto"/>
              <w:jc w:val="center"/>
              <w:rPr>
                <w:rFonts w:eastAsia="Times New Roman"/>
              </w:rPr>
            </w:pPr>
            <w:r>
              <w:rPr>
                <w:rFonts w:eastAsia="Times New Roman"/>
              </w:rPr>
              <w:t>0.02</w:t>
            </w:r>
          </w:p>
        </w:tc>
        <w:tc>
          <w:tcPr>
            <w:tcW w:w="0" w:type="auto"/>
            <w:tcMar>
              <w:top w:w="113" w:type="dxa"/>
              <w:left w:w="113" w:type="dxa"/>
              <w:bottom w:w="113" w:type="dxa"/>
              <w:right w:w="113" w:type="dxa"/>
            </w:tcMar>
            <w:hideMark/>
          </w:tcPr>
          <w:p w14:paraId="4987B3B0" w14:textId="77777777" w:rsidR="008F699C" w:rsidRDefault="008F699C" w:rsidP="003E7F10">
            <w:pPr>
              <w:spacing w:line="480" w:lineRule="auto"/>
              <w:jc w:val="center"/>
              <w:rPr>
                <w:rFonts w:eastAsia="Times New Roman"/>
              </w:rPr>
            </w:pPr>
            <w:r>
              <w:rPr>
                <w:rFonts w:eastAsia="Times New Roman"/>
              </w:rPr>
              <w:t>-0.03 – 0.04</w:t>
            </w:r>
          </w:p>
        </w:tc>
        <w:tc>
          <w:tcPr>
            <w:tcW w:w="0" w:type="auto"/>
            <w:tcMar>
              <w:top w:w="113" w:type="dxa"/>
              <w:left w:w="113" w:type="dxa"/>
              <w:bottom w:w="113" w:type="dxa"/>
              <w:right w:w="113" w:type="dxa"/>
            </w:tcMar>
            <w:hideMark/>
          </w:tcPr>
          <w:p w14:paraId="76053FF3" w14:textId="77777777" w:rsidR="008F699C" w:rsidRDefault="008F699C" w:rsidP="003E7F10">
            <w:pPr>
              <w:spacing w:line="480" w:lineRule="auto"/>
              <w:jc w:val="center"/>
              <w:rPr>
                <w:rFonts w:eastAsia="Times New Roman"/>
              </w:rPr>
            </w:pPr>
            <w:r>
              <w:rPr>
                <w:rFonts w:eastAsia="Times New Roman"/>
              </w:rPr>
              <w:t>0.30</w:t>
            </w:r>
          </w:p>
        </w:tc>
        <w:tc>
          <w:tcPr>
            <w:tcW w:w="0" w:type="auto"/>
            <w:tcMar>
              <w:top w:w="113" w:type="dxa"/>
              <w:left w:w="113" w:type="dxa"/>
              <w:bottom w:w="113" w:type="dxa"/>
              <w:right w:w="113" w:type="dxa"/>
            </w:tcMar>
            <w:hideMark/>
          </w:tcPr>
          <w:p w14:paraId="42734563" w14:textId="77777777" w:rsidR="008F699C" w:rsidRDefault="008F699C" w:rsidP="003E7F10">
            <w:pPr>
              <w:spacing w:line="480" w:lineRule="auto"/>
              <w:jc w:val="center"/>
              <w:rPr>
                <w:rFonts w:eastAsia="Times New Roman"/>
              </w:rPr>
            </w:pPr>
            <w:r>
              <w:rPr>
                <w:rFonts w:eastAsia="Times New Roman"/>
              </w:rPr>
              <w:t>0.762</w:t>
            </w:r>
          </w:p>
        </w:tc>
      </w:tr>
      <w:tr w:rsidR="008F699C" w14:paraId="48D94B60" w14:textId="77777777" w:rsidTr="008F699C">
        <w:tc>
          <w:tcPr>
            <w:tcW w:w="0" w:type="auto"/>
            <w:tcMar>
              <w:top w:w="113" w:type="dxa"/>
              <w:left w:w="113" w:type="dxa"/>
              <w:bottom w:w="113" w:type="dxa"/>
              <w:right w:w="113" w:type="dxa"/>
            </w:tcMar>
            <w:hideMark/>
          </w:tcPr>
          <w:p w14:paraId="52A36520"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Otavi</w:t>
            </w:r>
            <w:proofErr w:type="spellEnd"/>
            <w:r>
              <w:rPr>
                <w:rFonts w:eastAsia="Times New Roman"/>
              </w:rPr>
              <w:t>] *</w:t>
            </w:r>
            <w:r>
              <w:rPr>
                <w:rFonts w:eastAsia="Times New Roman"/>
              </w:rPr>
              <w:br/>
            </w:r>
            <w:proofErr w:type="spellStart"/>
            <w:r>
              <w:rPr>
                <w:rFonts w:eastAsia="Times New Roman"/>
              </w:rPr>
              <w:t>Treatment</w:t>
            </w:r>
            <w:proofErr w:type="spellEnd"/>
          </w:p>
        </w:tc>
        <w:tc>
          <w:tcPr>
            <w:tcW w:w="0" w:type="auto"/>
            <w:tcMar>
              <w:top w:w="113" w:type="dxa"/>
              <w:left w:w="113" w:type="dxa"/>
              <w:bottom w:w="113" w:type="dxa"/>
              <w:right w:w="113" w:type="dxa"/>
            </w:tcMar>
            <w:hideMark/>
          </w:tcPr>
          <w:p w14:paraId="616B6AFE" w14:textId="77777777" w:rsidR="008F699C" w:rsidRDefault="008F699C" w:rsidP="003E7F10">
            <w:pPr>
              <w:spacing w:line="480" w:lineRule="auto"/>
              <w:jc w:val="center"/>
              <w:rPr>
                <w:rFonts w:eastAsia="Times New Roman"/>
              </w:rPr>
            </w:pPr>
            <w:r>
              <w:rPr>
                <w:rFonts w:eastAsia="Times New Roman"/>
              </w:rPr>
              <w:t xml:space="preserve">-0.03 </w:t>
            </w:r>
            <w:r>
              <w:rPr>
                <w:rFonts w:eastAsia="Times New Roman"/>
                <w:vertAlign w:val="superscript"/>
              </w:rPr>
              <w:t>*</w:t>
            </w:r>
          </w:p>
        </w:tc>
        <w:tc>
          <w:tcPr>
            <w:tcW w:w="0" w:type="auto"/>
            <w:tcMar>
              <w:top w:w="113" w:type="dxa"/>
              <w:left w:w="113" w:type="dxa"/>
              <w:bottom w:w="113" w:type="dxa"/>
              <w:right w:w="113" w:type="dxa"/>
            </w:tcMar>
            <w:hideMark/>
          </w:tcPr>
          <w:p w14:paraId="70F48177" w14:textId="77777777" w:rsidR="008F699C" w:rsidRDefault="008F699C" w:rsidP="003E7F10">
            <w:pPr>
              <w:spacing w:line="480" w:lineRule="auto"/>
              <w:jc w:val="center"/>
              <w:rPr>
                <w:rFonts w:eastAsia="Times New Roman"/>
              </w:rPr>
            </w:pPr>
            <w:r>
              <w:rPr>
                <w:rFonts w:eastAsia="Times New Roman"/>
              </w:rPr>
              <w:t>0.01</w:t>
            </w:r>
          </w:p>
        </w:tc>
        <w:tc>
          <w:tcPr>
            <w:tcW w:w="0" w:type="auto"/>
            <w:tcMar>
              <w:top w:w="113" w:type="dxa"/>
              <w:left w:w="113" w:type="dxa"/>
              <w:bottom w:w="113" w:type="dxa"/>
              <w:right w:w="113" w:type="dxa"/>
            </w:tcMar>
            <w:hideMark/>
          </w:tcPr>
          <w:p w14:paraId="6F17A159" w14:textId="77777777" w:rsidR="008F699C" w:rsidRDefault="008F699C" w:rsidP="003E7F10">
            <w:pPr>
              <w:spacing w:line="480" w:lineRule="auto"/>
              <w:jc w:val="center"/>
              <w:rPr>
                <w:rFonts w:eastAsia="Times New Roman"/>
              </w:rPr>
            </w:pPr>
            <w:r>
              <w:rPr>
                <w:rFonts w:eastAsia="Times New Roman"/>
              </w:rPr>
              <w:t>-0.06 – -0.00</w:t>
            </w:r>
          </w:p>
        </w:tc>
        <w:tc>
          <w:tcPr>
            <w:tcW w:w="0" w:type="auto"/>
            <w:tcMar>
              <w:top w:w="113" w:type="dxa"/>
              <w:left w:w="113" w:type="dxa"/>
              <w:bottom w:w="113" w:type="dxa"/>
              <w:right w:w="113" w:type="dxa"/>
            </w:tcMar>
            <w:hideMark/>
          </w:tcPr>
          <w:p w14:paraId="7895BB8E" w14:textId="77777777" w:rsidR="008F699C" w:rsidRDefault="008F699C" w:rsidP="003E7F10">
            <w:pPr>
              <w:spacing w:line="480" w:lineRule="auto"/>
              <w:jc w:val="center"/>
              <w:rPr>
                <w:rFonts w:eastAsia="Times New Roman"/>
              </w:rPr>
            </w:pPr>
            <w:r>
              <w:rPr>
                <w:rFonts w:eastAsia="Times New Roman"/>
              </w:rPr>
              <w:t>-2.01</w:t>
            </w:r>
          </w:p>
        </w:tc>
        <w:tc>
          <w:tcPr>
            <w:tcW w:w="0" w:type="auto"/>
            <w:tcMar>
              <w:top w:w="113" w:type="dxa"/>
              <w:left w:w="113" w:type="dxa"/>
              <w:bottom w:w="113" w:type="dxa"/>
              <w:right w:w="113" w:type="dxa"/>
            </w:tcMar>
            <w:hideMark/>
          </w:tcPr>
          <w:p w14:paraId="234929E7" w14:textId="77777777" w:rsidR="008F699C" w:rsidRDefault="008F699C" w:rsidP="003E7F10">
            <w:pPr>
              <w:spacing w:line="480" w:lineRule="auto"/>
              <w:jc w:val="center"/>
              <w:rPr>
                <w:rFonts w:eastAsia="Times New Roman"/>
              </w:rPr>
            </w:pPr>
            <w:r>
              <w:rPr>
                <w:rStyle w:val="Strong"/>
                <w:rFonts w:eastAsia="Times New Roman"/>
              </w:rPr>
              <w:t>0.045</w:t>
            </w:r>
          </w:p>
        </w:tc>
      </w:tr>
      <w:tr w:rsidR="008F699C" w14:paraId="542FF129" w14:textId="77777777" w:rsidTr="008F699C">
        <w:tc>
          <w:tcPr>
            <w:tcW w:w="0" w:type="auto"/>
            <w:tcMar>
              <w:top w:w="113" w:type="dxa"/>
              <w:left w:w="113" w:type="dxa"/>
              <w:bottom w:w="113" w:type="dxa"/>
              <w:right w:w="113" w:type="dxa"/>
            </w:tcMar>
            <w:hideMark/>
          </w:tcPr>
          <w:p w14:paraId="532D6E27" w14:textId="77777777" w:rsidR="008F699C" w:rsidRDefault="008F699C" w:rsidP="003E7F10">
            <w:pPr>
              <w:spacing w:line="480" w:lineRule="auto"/>
              <w:rPr>
                <w:rFonts w:eastAsia="Times New Roman"/>
              </w:rPr>
            </w:pPr>
            <w:r>
              <w:rPr>
                <w:rFonts w:eastAsia="Times New Roman"/>
              </w:rPr>
              <w:t>Population [Stampriet] *</w:t>
            </w:r>
            <w:r>
              <w:rPr>
                <w:rFonts w:eastAsia="Times New Roman"/>
              </w:rPr>
              <w:br/>
            </w:r>
            <w:proofErr w:type="spellStart"/>
            <w:r>
              <w:rPr>
                <w:rFonts w:eastAsia="Times New Roman"/>
              </w:rPr>
              <w:t>Treatment</w:t>
            </w:r>
            <w:proofErr w:type="spellEnd"/>
          </w:p>
        </w:tc>
        <w:tc>
          <w:tcPr>
            <w:tcW w:w="0" w:type="auto"/>
            <w:tcMar>
              <w:top w:w="113" w:type="dxa"/>
              <w:left w:w="113" w:type="dxa"/>
              <w:bottom w:w="113" w:type="dxa"/>
              <w:right w:w="113" w:type="dxa"/>
            </w:tcMar>
            <w:hideMark/>
          </w:tcPr>
          <w:p w14:paraId="10E7A490" w14:textId="77777777" w:rsidR="008F699C" w:rsidRDefault="008F699C" w:rsidP="003E7F10">
            <w:pPr>
              <w:spacing w:line="480" w:lineRule="auto"/>
              <w:jc w:val="center"/>
              <w:rPr>
                <w:rFonts w:eastAsia="Times New Roman"/>
              </w:rPr>
            </w:pPr>
            <w:r>
              <w:rPr>
                <w:rFonts w:eastAsia="Times New Roman"/>
              </w:rPr>
              <w:t xml:space="preserve">0.00 </w:t>
            </w:r>
          </w:p>
        </w:tc>
        <w:tc>
          <w:tcPr>
            <w:tcW w:w="0" w:type="auto"/>
            <w:tcMar>
              <w:top w:w="113" w:type="dxa"/>
              <w:left w:w="113" w:type="dxa"/>
              <w:bottom w:w="113" w:type="dxa"/>
              <w:right w:w="113" w:type="dxa"/>
            </w:tcMar>
            <w:hideMark/>
          </w:tcPr>
          <w:p w14:paraId="21A0EC59" w14:textId="77777777" w:rsidR="008F699C" w:rsidRDefault="008F699C" w:rsidP="003E7F10">
            <w:pPr>
              <w:spacing w:line="480" w:lineRule="auto"/>
              <w:jc w:val="center"/>
              <w:rPr>
                <w:rFonts w:eastAsia="Times New Roman"/>
              </w:rPr>
            </w:pPr>
            <w:r>
              <w:rPr>
                <w:rFonts w:eastAsia="Times New Roman"/>
              </w:rPr>
              <w:t>0.02</w:t>
            </w:r>
          </w:p>
        </w:tc>
        <w:tc>
          <w:tcPr>
            <w:tcW w:w="0" w:type="auto"/>
            <w:tcMar>
              <w:top w:w="113" w:type="dxa"/>
              <w:left w:w="113" w:type="dxa"/>
              <w:bottom w:w="113" w:type="dxa"/>
              <w:right w:w="113" w:type="dxa"/>
            </w:tcMar>
            <w:hideMark/>
          </w:tcPr>
          <w:p w14:paraId="3597E979" w14:textId="77777777" w:rsidR="008F699C" w:rsidRDefault="008F699C" w:rsidP="003E7F10">
            <w:pPr>
              <w:spacing w:line="480" w:lineRule="auto"/>
              <w:jc w:val="center"/>
              <w:rPr>
                <w:rFonts w:eastAsia="Times New Roman"/>
              </w:rPr>
            </w:pPr>
            <w:r>
              <w:rPr>
                <w:rFonts w:eastAsia="Times New Roman"/>
              </w:rPr>
              <w:t>-0.03 – 0.04</w:t>
            </w:r>
          </w:p>
        </w:tc>
        <w:tc>
          <w:tcPr>
            <w:tcW w:w="0" w:type="auto"/>
            <w:tcMar>
              <w:top w:w="113" w:type="dxa"/>
              <w:left w:w="113" w:type="dxa"/>
              <w:bottom w:w="113" w:type="dxa"/>
              <w:right w:w="113" w:type="dxa"/>
            </w:tcMar>
            <w:hideMark/>
          </w:tcPr>
          <w:p w14:paraId="1FE4AA50" w14:textId="77777777" w:rsidR="008F699C" w:rsidRDefault="008F699C" w:rsidP="003E7F10">
            <w:pPr>
              <w:spacing w:line="480" w:lineRule="auto"/>
              <w:jc w:val="center"/>
              <w:rPr>
                <w:rFonts w:eastAsia="Times New Roman"/>
              </w:rPr>
            </w:pPr>
            <w:r>
              <w:rPr>
                <w:rFonts w:eastAsia="Times New Roman"/>
              </w:rPr>
              <w:t>0.23</w:t>
            </w:r>
          </w:p>
        </w:tc>
        <w:tc>
          <w:tcPr>
            <w:tcW w:w="0" w:type="auto"/>
            <w:tcMar>
              <w:top w:w="113" w:type="dxa"/>
              <w:left w:w="113" w:type="dxa"/>
              <w:bottom w:w="113" w:type="dxa"/>
              <w:right w:w="113" w:type="dxa"/>
            </w:tcMar>
            <w:hideMark/>
          </w:tcPr>
          <w:p w14:paraId="2266935C" w14:textId="77777777" w:rsidR="008F699C" w:rsidRDefault="008F699C" w:rsidP="003E7F10">
            <w:pPr>
              <w:spacing w:line="480" w:lineRule="auto"/>
              <w:jc w:val="center"/>
              <w:rPr>
                <w:rFonts w:eastAsia="Times New Roman"/>
              </w:rPr>
            </w:pPr>
            <w:r>
              <w:rPr>
                <w:rFonts w:eastAsia="Times New Roman"/>
              </w:rPr>
              <w:t>0.817</w:t>
            </w:r>
          </w:p>
        </w:tc>
      </w:tr>
      <w:tr w:rsidR="008F699C" w14:paraId="4B7DD2FB" w14:textId="77777777" w:rsidTr="008F699C">
        <w:tc>
          <w:tcPr>
            <w:tcW w:w="0" w:type="auto"/>
            <w:tcBorders>
              <w:top w:val="single" w:sz="6" w:space="0" w:color="auto"/>
              <w:left w:val="nil"/>
              <w:bottom w:val="nil"/>
              <w:right w:val="nil"/>
            </w:tcBorders>
            <w:tcMar>
              <w:top w:w="57" w:type="dxa"/>
              <w:left w:w="113" w:type="dxa"/>
              <w:bottom w:w="57" w:type="dxa"/>
              <w:right w:w="113" w:type="dxa"/>
            </w:tcMar>
            <w:hideMark/>
          </w:tcPr>
          <w:p w14:paraId="4E438956" w14:textId="77777777" w:rsidR="008F699C" w:rsidRDefault="008F699C" w:rsidP="003E7F10">
            <w:pPr>
              <w:spacing w:line="480" w:lineRule="auto"/>
              <w:rPr>
                <w:rFonts w:eastAsia="Times New Roman"/>
              </w:rPr>
            </w:pPr>
            <w:r>
              <w:rPr>
                <w:rFonts w:eastAsia="Times New Roman"/>
              </w:rPr>
              <w:t>Observations</w:t>
            </w:r>
          </w:p>
        </w:tc>
        <w:tc>
          <w:tcPr>
            <w:tcW w:w="0" w:type="auto"/>
            <w:gridSpan w:val="5"/>
            <w:tcBorders>
              <w:top w:val="single" w:sz="6" w:space="0" w:color="auto"/>
              <w:left w:val="nil"/>
              <w:bottom w:val="nil"/>
              <w:right w:val="nil"/>
            </w:tcBorders>
            <w:tcMar>
              <w:top w:w="57" w:type="dxa"/>
              <w:left w:w="113" w:type="dxa"/>
              <w:bottom w:w="57" w:type="dxa"/>
              <w:right w:w="113" w:type="dxa"/>
            </w:tcMar>
            <w:hideMark/>
          </w:tcPr>
          <w:p w14:paraId="0FF8811C" w14:textId="77777777" w:rsidR="008F699C" w:rsidRDefault="008F699C" w:rsidP="003E7F10">
            <w:pPr>
              <w:spacing w:line="480" w:lineRule="auto"/>
              <w:rPr>
                <w:rFonts w:eastAsia="Times New Roman"/>
              </w:rPr>
            </w:pPr>
            <w:r>
              <w:rPr>
                <w:rFonts w:eastAsia="Times New Roman"/>
              </w:rPr>
              <w:t>304</w:t>
            </w:r>
          </w:p>
        </w:tc>
      </w:tr>
      <w:tr w:rsidR="008F699C" w14:paraId="1582050C" w14:textId="77777777" w:rsidTr="008F699C">
        <w:tc>
          <w:tcPr>
            <w:tcW w:w="0" w:type="auto"/>
            <w:tcMar>
              <w:top w:w="57" w:type="dxa"/>
              <w:left w:w="113" w:type="dxa"/>
              <w:bottom w:w="57" w:type="dxa"/>
              <w:right w:w="113" w:type="dxa"/>
            </w:tcMar>
            <w:hideMark/>
          </w:tcPr>
          <w:p w14:paraId="3513CFC9" w14:textId="77777777" w:rsidR="008F699C" w:rsidRDefault="008F699C" w:rsidP="003E7F10">
            <w:pPr>
              <w:spacing w:line="480" w:lineRule="auto"/>
              <w:rPr>
                <w:rFonts w:eastAsia="Times New Roman"/>
              </w:rPr>
            </w:pPr>
            <w:r>
              <w:rPr>
                <w:rFonts w:eastAsia="Times New Roman"/>
              </w:rPr>
              <w:lastRenderedPageBreak/>
              <w:t>R</w:t>
            </w:r>
            <w:r>
              <w:rPr>
                <w:rFonts w:eastAsia="Times New Roman"/>
                <w:vertAlign w:val="superscript"/>
              </w:rPr>
              <w:t>2</w:t>
            </w:r>
            <w:r>
              <w:rPr>
                <w:rFonts w:eastAsia="Times New Roman"/>
              </w:rPr>
              <w:t xml:space="preserve"> / R</w:t>
            </w:r>
            <w:r>
              <w:rPr>
                <w:rFonts w:eastAsia="Times New Roman"/>
                <w:vertAlign w:val="superscript"/>
              </w:rPr>
              <w:t>2</w:t>
            </w:r>
            <w:r>
              <w:rPr>
                <w:rFonts w:eastAsia="Times New Roman"/>
              </w:rPr>
              <w:t xml:space="preserve"> </w:t>
            </w:r>
            <w:proofErr w:type="spellStart"/>
            <w:r>
              <w:rPr>
                <w:rFonts w:eastAsia="Times New Roman"/>
              </w:rPr>
              <w:t>adjusted</w:t>
            </w:r>
            <w:proofErr w:type="spellEnd"/>
          </w:p>
        </w:tc>
        <w:tc>
          <w:tcPr>
            <w:tcW w:w="0" w:type="auto"/>
            <w:gridSpan w:val="5"/>
            <w:tcMar>
              <w:top w:w="57" w:type="dxa"/>
              <w:left w:w="113" w:type="dxa"/>
              <w:bottom w:w="57" w:type="dxa"/>
              <w:right w:w="113" w:type="dxa"/>
            </w:tcMar>
            <w:hideMark/>
          </w:tcPr>
          <w:p w14:paraId="54171B60" w14:textId="77777777" w:rsidR="008F699C" w:rsidRDefault="008F699C" w:rsidP="003E7F10">
            <w:pPr>
              <w:spacing w:line="480" w:lineRule="auto"/>
              <w:rPr>
                <w:rFonts w:eastAsia="Times New Roman"/>
              </w:rPr>
            </w:pPr>
            <w:r>
              <w:rPr>
                <w:rFonts w:eastAsia="Times New Roman"/>
              </w:rPr>
              <w:t>0.490 / 0.478</w:t>
            </w:r>
          </w:p>
        </w:tc>
      </w:tr>
      <w:tr w:rsidR="008F699C" w14:paraId="712B8C20" w14:textId="77777777" w:rsidTr="008F699C">
        <w:tc>
          <w:tcPr>
            <w:tcW w:w="0" w:type="auto"/>
            <w:tcMar>
              <w:top w:w="57" w:type="dxa"/>
              <w:left w:w="113" w:type="dxa"/>
              <w:bottom w:w="57" w:type="dxa"/>
              <w:right w:w="113" w:type="dxa"/>
            </w:tcMar>
            <w:hideMark/>
          </w:tcPr>
          <w:p w14:paraId="380868AA" w14:textId="77777777" w:rsidR="008F699C" w:rsidRDefault="008F699C" w:rsidP="003E7F10">
            <w:pPr>
              <w:spacing w:line="480" w:lineRule="auto"/>
              <w:rPr>
                <w:rFonts w:eastAsia="Times New Roman"/>
              </w:rPr>
            </w:pPr>
            <w:r>
              <w:rPr>
                <w:rFonts w:eastAsia="Times New Roman"/>
              </w:rPr>
              <w:t>AIC</w:t>
            </w:r>
          </w:p>
        </w:tc>
        <w:tc>
          <w:tcPr>
            <w:tcW w:w="0" w:type="auto"/>
            <w:gridSpan w:val="5"/>
            <w:tcMar>
              <w:top w:w="57" w:type="dxa"/>
              <w:left w:w="113" w:type="dxa"/>
              <w:bottom w:w="57" w:type="dxa"/>
              <w:right w:w="113" w:type="dxa"/>
            </w:tcMar>
            <w:hideMark/>
          </w:tcPr>
          <w:p w14:paraId="35A40A4A" w14:textId="77777777" w:rsidR="008F699C" w:rsidRDefault="008F699C" w:rsidP="003E7F10">
            <w:pPr>
              <w:spacing w:line="480" w:lineRule="auto"/>
              <w:rPr>
                <w:rFonts w:eastAsia="Times New Roman"/>
              </w:rPr>
            </w:pPr>
            <w:r>
              <w:rPr>
                <w:rFonts w:eastAsia="Times New Roman"/>
              </w:rPr>
              <w:t>439.668</w:t>
            </w:r>
          </w:p>
        </w:tc>
      </w:tr>
      <w:tr w:rsidR="008F699C" w14:paraId="0EECCF1D" w14:textId="77777777" w:rsidTr="008F699C">
        <w:tc>
          <w:tcPr>
            <w:tcW w:w="0" w:type="auto"/>
            <w:tcMar>
              <w:top w:w="57" w:type="dxa"/>
              <w:left w:w="113" w:type="dxa"/>
              <w:bottom w:w="57" w:type="dxa"/>
              <w:right w:w="113" w:type="dxa"/>
            </w:tcMar>
            <w:hideMark/>
          </w:tcPr>
          <w:p w14:paraId="2EABA043" w14:textId="77777777" w:rsidR="008F699C" w:rsidRDefault="008F699C" w:rsidP="003E7F10">
            <w:pPr>
              <w:spacing w:line="480" w:lineRule="auto"/>
              <w:rPr>
                <w:rFonts w:eastAsia="Times New Roman"/>
              </w:rPr>
            </w:pPr>
            <w:r>
              <w:rPr>
                <w:rFonts w:eastAsia="Times New Roman"/>
              </w:rPr>
              <w:t>F-</w:t>
            </w:r>
            <w:proofErr w:type="spellStart"/>
            <w:r>
              <w:rPr>
                <w:rFonts w:eastAsia="Times New Roman"/>
              </w:rPr>
              <w:t>statistic</w:t>
            </w:r>
            <w:proofErr w:type="spellEnd"/>
          </w:p>
        </w:tc>
        <w:tc>
          <w:tcPr>
            <w:tcW w:w="0" w:type="auto"/>
            <w:gridSpan w:val="5"/>
            <w:tcMar>
              <w:top w:w="57" w:type="dxa"/>
              <w:left w:w="113" w:type="dxa"/>
              <w:bottom w:w="57" w:type="dxa"/>
              <w:right w:w="113" w:type="dxa"/>
            </w:tcMar>
            <w:hideMark/>
          </w:tcPr>
          <w:p w14:paraId="092FEEE7" w14:textId="77777777" w:rsidR="008F699C" w:rsidRDefault="008F699C" w:rsidP="003E7F10">
            <w:pPr>
              <w:spacing w:line="480" w:lineRule="auto"/>
              <w:rPr>
                <w:rFonts w:eastAsia="Times New Roman"/>
              </w:rPr>
            </w:pPr>
            <w:r>
              <w:rPr>
                <w:rFonts w:eastAsia="Times New Roman"/>
              </w:rPr>
              <w:t>40.66 on 7 and 296 DF</w:t>
            </w:r>
          </w:p>
        </w:tc>
      </w:tr>
      <w:tr w:rsidR="008F699C" w14:paraId="04874D76" w14:textId="77777777" w:rsidTr="008F699C">
        <w:tc>
          <w:tcPr>
            <w:tcW w:w="0" w:type="auto"/>
            <w:tcMar>
              <w:top w:w="57" w:type="dxa"/>
              <w:left w:w="113" w:type="dxa"/>
              <w:bottom w:w="57" w:type="dxa"/>
              <w:right w:w="113" w:type="dxa"/>
            </w:tcMar>
            <w:hideMark/>
          </w:tcPr>
          <w:p w14:paraId="2DD2520B" w14:textId="77777777" w:rsidR="008F699C" w:rsidRDefault="008F699C" w:rsidP="003E7F10">
            <w:pPr>
              <w:spacing w:line="480" w:lineRule="auto"/>
              <w:rPr>
                <w:rFonts w:eastAsia="Times New Roman"/>
              </w:rPr>
            </w:pPr>
            <w:r>
              <w:rPr>
                <w:rFonts w:eastAsia="Times New Roman"/>
              </w:rPr>
              <w:t>p-</w:t>
            </w:r>
            <w:proofErr w:type="spellStart"/>
            <w:r>
              <w:rPr>
                <w:rFonts w:eastAsia="Times New Roman"/>
              </w:rPr>
              <w:t>value</w:t>
            </w:r>
            <w:proofErr w:type="spellEnd"/>
          </w:p>
        </w:tc>
        <w:tc>
          <w:tcPr>
            <w:tcW w:w="0" w:type="auto"/>
            <w:gridSpan w:val="5"/>
            <w:tcMar>
              <w:top w:w="57" w:type="dxa"/>
              <w:left w:w="113" w:type="dxa"/>
              <w:bottom w:w="57" w:type="dxa"/>
              <w:right w:w="113" w:type="dxa"/>
            </w:tcMar>
            <w:hideMark/>
          </w:tcPr>
          <w:p w14:paraId="78A246E9" w14:textId="77777777" w:rsidR="008F699C" w:rsidRDefault="008F699C" w:rsidP="003E7F10">
            <w:pPr>
              <w:spacing w:line="480" w:lineRule="auto"/>
              <w:rPr>
                <w:rFonts w:eastAsia="Times New Roman"/>
              </w:rPr>
            </w:pPr>
            <w:r>
              <w:rPr>
                <w:rFonts w:eastAsia="Times New Roman"/>
              </w:rPr>
              <w:t>&lt; 2.2e-16</w:t>
            </w:r>
          </w:p>
        </w:tc>
      </w:tr>
      <w:tr w:rsidR="008F699C" w14:paraId="5DCC84BE" w14:textId="77777777" w:rsidTr="008F699C">
        <w:tc>
          <w:tcPr>
            <w:tcW w:w="0" w:type="auto"/>
            <w:gridSpan w:val="6"/>
            <w:tcBorders>
              <w:top w:val="double" w:sz="6" w:space="0" w:color="000000"/>
              <w:left w:val="nil"/>
              <w:bottom w:val="nil"/>
              <w:right w:val="nil"/>
            </w:tcBorders>
            <w:tcMar>
              <w:top w:w="15" w:type="dxa"/>
              <w:left w:w="15" w:type="dxa"/>
              <w:bottom w:w="15" w:type="dxa"/>
              <w:right w:w="15" w:type="dxa"/>
            </w:tcMar>
            <w:vAlign w:val="center"/>
            <w:hideMark/>
          </w:tcPr>
          <w:p w14:paraId="55B3623C" w14:textId="77777777" w:rsidR="008F699C" w:rsidRDefault="008F699C" w:rsidP="003E7F10">
            <w:pPr>
              <w:spacing w:line="480" w:lineRule="auto"/>
              <w:jc w:val="right"/>
              <w:rPr>
                <w:rFonts w:eastAsia="Times New Roman"/>
                <w:i/>
                <w:iCs/>
              </w:rPr>
            </w:pPr>
            <w:r>
              <w:rPr>
                <w:rFonts w:eastAsia="Times New Roman"/>
                <w:i/>
                <w:iCs/>
              </w:rPr>
              <w:t>* p&lt;0.05   ** p&lt;0.01   *** p&lt;0.001</w:t>
            </w:r>
          </w:p>
        </w:tc>
      </w:tr>
    </w:tbl>
    <w:p w14:paraId="0A0D4AEA" w14:textId="77777777" w:rsidR="008F699C" w:rsidRDefault="008F699C" w:rsidP="003E7F10">
      <w:pPr>
        <w:spacing w:line="480" w:lineRule="auto"/>
        <w:rPr>
          <w:rFonts w:eastAsia="Times New Roman"/>
        </w:rPr>
      </w:pPr>
    </w:p>
    <w:p w14:paraId="3AFF96F9" w14:textId="77777777" w:rsidR="008F699C" w:rsidRDefault="008F699C" w:rsidP="003E7F10">
      <w:pPr>
        <w:spacing w:line="480" w:lineRule="auto"/>
        <w:rPr>
          <w:lang w:val="en-GB"/>
        </w:rPr>
      </w:pPr>
      <w:r>
        <w:rPr>
          <w:lang w:val="en-GB"/>
        </w:rPr>
        <w:br w:type="page"/>
      </w:r>
    </w:p>
    <w:p w14:paraId="64ECDB40" w14:textId="03A80041" w:rsidR="00BD6746" w:rsidRPr="00755203" w:rsidRDefault="00BD6746" w:rsidP="00BD6746">
      <w:pPr>
        <w:spacing w:line="480" w:lineRule="auto"/>
        <w:rPr>
          <w:lang w:val="en-GB"/>
        </w:rPr>
      </w:pPr>
      <w:r w:rsidRPr="00CD7A27">
        <w:rPr>
          <w:b/>
          <w:lang w:val="en-GB"/>
        </w:rPr>
        <w:lastRenderedPageBreak/>
        <w:t>Table SXSURV</w:t>
      </w:r>
      <w:r w:rsidR="00CD7A27">
        <w:rPr>
          <w:lang w:val="en-GB"/>
        </w:rPr>
        <w:t>:</w:t>
      </w:r>
    </w:p>
    <w:p w14:paraId="7A4FAF7C" w14:textId="77777777" w:rsidR="001909FD" w:rsidRPr="00755203" w:rsidRDefault="001909FD" w:rsidP="003E7F10">
      <w:pPr>
        <w:spacing w:line="480" w:lineRule="auto"/>
        <w:rPr>
          <w:lang w:val="en-GB"/>
        </w:rPr>
      </w:pPr>
      <w:r>
        <w:rPr>
          <w:lang w:val="en-GB"/>
        </w:rPr>
        <w:t>Supplementary table XSURV</w:t>
      </w:r>
    </w:p>
    <w:tbl>
      <w:tblPr>
        <w:tblW w:w="0" w:type="auto"/>
        <w:tblLook w:val="04A0" w:firstRow="1" w:lastRow="0" w:firstColumn="1" w:lastColumn="0" w:noHBand="0" w:noVBand="1"/>
      </w:tblPr>
      <w:tblGrid>
        <w:gridCol w:w="2283"/>
        <w:gridCol w:w="1091"/>
        <w:gridCol w:w="855"/>
        <w:gridCol w:w="1216"/>
        <w:gridCol w:w="742"/>
        <w:gridCol w:w="841"/>
      </w:tblGrid>
      <w:tr w:rsidR="008F699C" w:rsidRPr="000D5D01" w14:paraId="787EB84A" w14:textId="77777777" w:rsidTr="008B398B">
        <w:tc>
          <w:tcPr>
            <w:tcW w:w="0" w:type="auto"/>
            <w:tcBorders>
              <w:top w:val="double" w:sz="6" w:space="0" w:color="auto"/>
              <w:left w:val="nil"/>
              <w:bottom w:val="nil"/>
              <w:right w:val="nil"/>
            </w:tcBorders>
            <w:tcMar>
              <w:top w:w="113" w:type="dxa"/>
              <w:left w:w="113" w:type="dxa"/>
              <w:bottom w:w="113" w:type="dxa"/>
              <w:right w:w="113" w:type="dxa"/>
            </w:tcMar>
            <w:vAlign w:val="center"/>
            <w:hideMark/>
          </w:tcPr>
          <w:p w14:paraId="5E0C30DD" w14:textId="77777777" w:rsidR="008F699C" w:rsidRDefault="008F699C" w:rsidP="003E7F10">
            <w:pPr>
              <w:spacing w:line="480" w:lineRule="auto"/>
              <w:rPr>
                <w:rFonts w:eastAsia="Times New Roman"/>
                <w:b/>
                <w:bCs/>
                <w:sz w:val="24"/>
                <w:szCs w:val="24"/>
              </w:rPr>
            </w:pPr>
            <w:r>
              <w:rPr>
                <w:rFonts w:eastAsia="Times New Roman"/>
                <w:b/>
                <w:bCs/>
              </w:rPr>
              <w:t> </w:t>
            </w:r>
          </w:p>
        </w:tc>
        <w:tc>
          <w:tcPr>
            <w:tcW w:w="0" w:type="auto"/>
            <w:gridSpan w:val="5"/>
            <w:tcBorders>
              <w:top w:val="double" w:sz="6" w:space="0" w:color="auto"/>
              <w:left w:val="nil"/>
              <w:bottom w:val="nil"/>
              <w:right w:val="nil"/>
            </w:tcBorders>
            <w:tcMar>
              <w:top w:w="113" w:type="dxa"/>
              <w:left w:w="113" w:type="dxa"/>
              <w:bottom w:w="113" w:type="dxa"/>
              <w:right w:w="113" w:type="dxa"/>
            </w:tcMar>
            <w:vAlign w:val="center"/>
            <w:hideMark/>
          </w:tcPr>
          <w:p w14:paraId="14BB8234" w14:textId="77777777" w:rsidR="008F699C" w:rsidRPr="008F699C" w:rsidRDefault="008F699C" w:rsidP="003E7F10">
            <w:pPr>
              <w:spacing w:line="480" w:lineRule="auto"/>
              <w:jc w:val="center"/>
              <w:rPr>
                <w:rFonts w:eastAsia="Times New Roman"/>
                <w:b/>
                <w:bCs/>
                <w:lang w:val="en-US"/>
              </w:rPr>
            </w:pPr>
            <w:proofErr w:type="spellStart"/>
            <w:r w:rsidRPr="008F699C">
              <w:rPr>
                <w:rFonts w:eastAsia="Times New Roman"/>
                <w:b/>
                <w:bCs/>
                <w:lang w:val="en-US"/>
              </w:rPr>
              <w:t>as.matrix</w:t>
            </w:r>
            <w:proofErr w:type="spellEnd"/>
            <w:r w:rsidRPr="008F699C">
              <w:rPr>
                <w:rFonts w:eastAsia="Times New Roman"/>
                <w:b/>
                <w:bCs/>
                <w:lang w:val="en-US"/>
              </w:rPr>
              <w:t>(</w:t>
            </w:r>
            <w:proofErr w:type="spellStart"/>
            <w:r w:rsidRPr="008F699C">
              <w:rPr>
                <w:rFonts w:eastAsia="Times New Roman"/>
                <w:b/>
                <w:bCs/>
                <w:lang w:val="en-US"/>
              </w:rPr>
              <w:t>surv_deaths_dat</w:t>
            </w:r>
            <w:proofErr w:type="spellEnd"/>
            <w:r w:rsidRPr="008F699C">
              <w:rPr>
                <w:rFonts w:eastAsia="Times New Roman"/>
                <w:b/>
                <w:bCs/>
                <w:lang w:val="en-US"/>
              </w:rPr>
              <w:t>[,</w:t>
            </w:r>
            <w:r w:rsidRPr="008F699C">
              <w:rPr>
                <w:rFonts w:eastAsia="Times New Roman"/>
                <w:b/>
                <w:bCs/>
                <w:lang w:val="en-US"/>
              </w:rPr>
              <w:br/>
              <w:t>1:2])</w:t>
            </w:r>
          </w:p>
        </w:tc>
      </w:tr>
      <w:tr w:rsidR="008F699C" w14:paraId="1196A4D8" w14:textId="77777777" w:rsidTr="008B398B">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3070DFF3" w14:textId="77777777" w:rsidR="008F699C" w:rsidRDefault="008F699C" w:rsidP="003E7F10">
            <w:pPr>
              <w:spacing w:line="480" w:lineRule="auto"/>
              <w:rPr>
                <w:rFonts w:eastAsia="Times New Roman"/>
                <w:i/>
                <w:iCs/>
              </w:rPr>
            </w:pPr>
            <w:proofErr w:type="spellStart"/>
            <w:r>
              <w:rPr>
                <w:rFonts w:eastAsia="Times New Roman"/>
                <w:i/>
                <w:iCs/>
              </w:rPr>
              <w:t>Predictors</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754C4ADC" w14:textId="77777777" w:rsidR="008F699C" w:rsidRDefault="008F699C" w:rsidP="003E7F10">
            <w:pPr>
              <w:spacing w:line="480" w:lineRule="auto"/>
              <w:jc w:val="center"/>
              <w:rPr>
                <w:rFonts w:eastAsia="Times New Roman"/>
                <w:i/>
                <w:iCs/>
              </w:rPr>
            </w:pPr>
            <w:r>
              <w:rPr>
                <w:rFonts w:eastAsia="Times New Roman"/>
                <w:i/>
                <w:iCs/>
              </w:rPr>
              <w:t>Odds Ratios</w:t>
            </w:r>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0AE0D51C" w14:textId="77777777" w:rsidR="008F699C" w:rsidRDefault="008F699C" w:rsidP="003E7F10">
            <w:pPr>
              <w:spacing w:line="480" w:lineRule="auto"/>
              <w:jc w:val="center"/>
              <w:rPr>
                <w:rFonts w:eastAsia="Times New Roman"/>
                <w:i/>
                <w:iCs/>
              </w:rPr>
            </w:pPr>
            <w:proofErr w:type="spellStart"/>
            <w:r>
              <w:rPr>
                <w:rFonts w:eastAsia="Times New Roman"/>
                <w:i/>
                <w:iCs/>
              </w:rPr>
              <w:t>std</w:t>
            </w:r>
            <w:proofErr w:type="spellEnd"/>
            <w:r>
              <w:rPr>
                <w:rFonts w:eastAsia="Times New Roman"/>
                <w:i/>
                <w:iCs/>
              </w:rPr>
              <w:t xml:space="preserve">. </w:t>
            </w:r>
            <w:proofErr w:type="spellStart"/>
            <w:r>
              <w:rPr>
                <w:rFonts w:eastAsia="Times New Roman"/>
                <w:i/>
                <w:iCs/>
              </w:rPr>
              <w:t>Error</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6E5C37F6" w14:textId="77777777" w:rsidR="008F699C" w:rsidRDefault="008F699C" w:rsidP="003E7F10">
            <w:pPr>
              <w:spacing w:line="480" w:lineRule="auto"/>
              <w:jc w:val="center"/>
              <w:rPr>
                <w:rFonts w:eastAsia="Times New Roman"/>
                <w:i/>
                <w:iCs/>
              </w:rPr>
            </w:pPr>
            <w:r>
              <w:rPr>
                <w:rFonts w:eastAsia="Times New Roman"/>
                <w:i/>
                <w:iCs/>
              </w:rPr>
              <w:t>CI</w:t>
            </w:r>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62DBB953" w14:textId="77777777" w:rsidR="008F699C" w:rsidRDefault="008F699C" w:rsidP="003E7F10">
            <w:pPr>
              <w:spacing w:line="480" w:lineRule="auto"/>
              <w:jc w:val="center"/>
              <w:rPr>
                <w:rFonts w:eastAsia="Times New Roman"/>
                <w:i/>
                <w:iCs/>
              </w:rPr>
            </w:pPr>
            <w:proofErr w:type="spellStart"/>
            <w:r>
              <w:rPr>
                <w:rFonts w:eastAsia="Times New Roman"/>
                <w:i/>
                <w:iCs/>
              </w:rPr>
              <w:t>Statistic</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226180CB" w14:textId="77777777" w:rsidR="008F699C" w:rsidRDefault="008F699C" w:rsidP="003E7F10">
            <w:pPr>
              <w:spacing w:line="480" w:lineRule="auto"/>
              <w:jc w:val="center"/>
              <w:rPr>
                <w:rFonts w:eastAsia="Times New Roman"/>
                <w:i/>
                <w:iCs/>
              </w:rPr>
            </w:pPr>
            <w:r>
              <w:rPr>
                <w:rFonts w:eastAsia="Times New Roman"/>
                <w:i/>
                <w:iCs/>
              </w:rPr>
              <w:t>p</w:t>
            </w:r>
          </w:p>
        </w:tc>
      </w:tr>
      <w:tr w:rsidR="008F699C" w14:paraId="01857D52" w14:textId="77777777" w:rsidTr="008B398B">
        <w:tc>
          <w:tcPr>
            <w:tcW w:w="0" w:type="auto"/>
            <w:tcMar>
              <w:top w:w="113" w:type="dxa"/>
              <w:left w:w="113" w:type="dxa"/>
              <w:bottom w:w="113" w:type="dxa"/>
              <w:right w:w="113" w:type="dxa"/>
            </w:tcMar>
            <w:hideMark/>
          </w:tcPr>
          <w:p w14:paraId="5B3EB5AE" w14:textId="77777777" w:rsidR="008F699C" w:rsidRDefault="008F699C" w:rsidP="003E7F10">
            <w:pPr>
              <w:spacing w:line="480" w:lineRule="auto"/>
              <w:rPr>
                <w:rFonts w:eastAsia="Times New Roman"/>
              </w:rPr>
            </w:pPr>
            <w:r>
              <w:rPr>
                <w:rFonts w:eastAsia="Times New Roman"/>
              </w:rPr>
              <w:t>(</w:t>
            </w:r>
            <w:proofErr w:type="spellStart"/>
            <w:r>
              <w:rPr>
                <w:rFonts w:eastAsia="Times New Roman"/>
              </w:rPr>
              <w:t>Intercept</w:t>
            </w:r>
            <w:proofErr w:type="spellEnd"/>
            <w:r>
              <w:rPr>
                <w:rFonts w:eastAsia="Times New Roman"/>
              </w:rPr>
              <w:t>)</w:t>
            </w:r>
          </w:p>
        </w:tc>
        <w:tc>
          <w:tcPr>
            <w:tcW w:w="0" w:type="auto"/>
            <w:tcMar>
              <w:top w:w="113" w:type="dxa"/>
              <w:left w:w="113" w:type="dxa"/>
              <w:bottom w:w="113" w:type="dxa"/>
              <w:right w:w="113" w:type="dxa"/>
            </w:tcMar>
            <w:hideMark/>
          </w:tcPr>
          <w:p w14:paraId="0FCCAB6E" w14:textId="77777777" w:rsidR="008F699C" w:rsidRDefault="008F699C" w:rsidP="003E7F10">
            <w:pPr>
              <w:spacing w:line="480" w:lineRule="auto"/>
              <w:jc w:val="center"/>
              <w:rPr>
                <w:rFonts w:eastAsia="Times New Roman"/>
              </w:rPr>
            </w:pPr>
            <w:r>
              <w:rPr>
                <w:rFonts w:eastAsia="Times New Roman"/>
              </w:rPr>
              <w:t xml:space="preserve">0.74 </w:t>
            </w:r>
          </w:p>
        </w:tc>
        <w:tc>
          <w:tcPr>
            <w:tcW w:w="0" w:type="auto"/>
            <w:tcMar>
              <w:top w:w="113" w:type="dxa"/>
              <w:left w:w="113" w:type="dxa"/>
              <w:bottom w:w="113" w:type="dxa"/>
              <w:right w:w="113" w:type="dxa"/>
            </w:tcMar>
            <w:hideMark/>
          </w:tcPr>
          <w:p w14:paraId="39D95EEC" w14:textId="77777777" w:rsidR="008F699C" w:rsidRDefault="008F699C" w:rsidP="003E7F10">
            <w:pPr>
              <w:spacing w:line="480" w:lineRule="auto"/>
              <w:jc w:val="center"/>
              <w:rPr>
                <w:rFonts w:eastAsia="Times New Roman"/>
              </w:rPr>
            </w:pPr>
            <w:r>
              <w:rPr>
                <w:rFonts w:eastAsia="Times New Roman"/>
              </w:rPr>
              <w:t>0.12</w:t>
            </w:r>
          </w:p>
        </w:tc>
        <w:tc>
          <w:tcPr>
            <w:tcW w:w="0" w:type="auto"/>
            <w:tcMar>
              <w:top w:w="113" w:type="dxa"/>
              <w:left w:w="113" w:type="dxa"/>
              <w:bottom w:w="113" w:type="dxa"/>
              <w:right w:w="113" w:type="dxa"/>
            </w:tcMar>
            <w:hideMark/>
          </w:tcPr>
          <w:p w14:paraId="631B53E8" w14:textId="77777777" w:rsidR="008F699C" w:rsidRDefault="008F699C" w:rsidP="003E7F10">
            <w:pPr>
              <w:spacing w:line="480" w:lineRule="auto"/>
              <w:jc w:val="center"/>
              <w:rPr>
                <w:rFonts w:eastAsia="Times New Roman"/>
              </w:rPr>
            </w:pPr>
            <w:r>
              <w:rPr>
                <w:rFonts w:eastAsia="Times New Roman"/>
              </w:rPr>
              <w:t>0.54 – 1.01</w:t>
            </w:r>
          </w:p>
        </w:tc>
        <w:tc>
          <w:tcPr>
            <w:tcW w:w="0" w:type="auto"/>
            <w:tcMar>
              <w:top w:w="113" w:type="dxa"/>
              <w:left w:w="113" w:type="dxa"/>
              <w:bottom w:w="113" w:type="dxa"/>
              <w:right w:w="113" w:type="dxa"/>
            </w:tcMar>
            <w:hideMark/>
          </w:tcPr>
          <w:p w14:paraId="2A6ED2C2" w14:textId="77777777" w:rsidR="008F699C" w:rsidRDefault="008F699C" w:rsidP="003E7F10">
            <w:pPr>
              <w:spacing w:line="480" w:lineRule="auto"/>
              <w:jc w:val="center"/>
              <w:rPr>
                <w:rFonts w:eastAsia="Times New Roman"/>
              </w:rPr>
            </w:pPr>
            <w:r>
              <w:rPr>
                <w:rFonts w:eastAsia="Times New Roman"/>
              </w:rPr>
              <w:t>-1.91</w:t>
            </w:r>
          </w:p>
        </w:tc>
        <w:tc>
          <w:tcPr>
            <w:tcW w:w="0" w:type="auto"/>
            <w:tcMar>
              <w:top w:w="113" w:type="dxa"/>
              <w:left w:w="113" w:type="dxa"/>
              <w:bottom w:w="113" w:type="dxa"/>
              <w:right w:w="113" w:type="dxa"/>
            </w:tcMar>
            <w:hideMark/>
          </w:tcPr>
          <w:p w14:paraId="78983065" w14:textId="77777777" w:rsidR="008F699C" w:rsidRDefault="008F699C" w:rsidP="003E7F10">
            <w:pPr>
              <w:spacing w:line="480" w:lineRule="auto"/>
              <w:jc w:val="center"/>
              <w:rPr>
                <w:rFonts w:eastAsia="Times New Roman"/>
              </w:rPr>
            </w:pPr>
            <w:r>
              <w:rPr>
                <w:rFonts w:eastAsia="Times New Roman"/>
              </w:rPr>
              <w:t>0.056</w:t>
            </w:r>
          </w:p>
        </w:tc>
      </w:tr>
      <w:tr w:rsidR="008F699C" w14:paraId="57F08A30" w14:textId="77777777" w:rsidTr="008B398B">
        <w:tc>
          <w:tcPr>
            <w:tcW w:w="0" w:type="auto"/>
            <w:tcMar>
              <w:top w:w="113" w:type="dxa"/>
              <w:left w:w="113" w:type="dxa"/>
              <w:bottom w:w="113" w:type="dxa"/>
              <w:right w:w="113" w:type="dxa"/>
            </w:tcMar>
            <w:hideMark/>
          </w:tcPr>
          <w:p w14:paraId="7925522E"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Karasburg</w:t>
            </w:r>
            <w:proofErr w:type="spellEnd"/>
            <w:r>
              <w:rPr>
                <w:rFonts w:eastAsia="Times New Roman"/>
              </w:rPr>
              <w:t>]</w:t>
            </w:r>
          </w:p>
        </w:tc>
        <w:tc>
          <w:tcPr>
            <w:tcW w:w="0" w:type="auto"/>
            <w:tcMar>
              <w:top w:w="113" w:type="dxa"/>
              <w:left w:w="113" w:type="dxa"/>
              <w:bottom w:w="113" w:type="dxa"/>
              <w:right w:w="113" w:type="dxa"/>
            </w:tcMar>
            <w:hideMark/>
          </w:tcPr>
          <w:p w14:paraId="27CEB30A" w14:textId="77777777" w:rsidR="008F699C" w:rsidRDefault="008F699C" w:rsidP="003E7F10">
            <w:pPr>
              <w:spacing w:line="480" w:lineRule="auto"/>
              <w:jc w:val="center"/>
              <w:rPr>
                <w:rFonts w:eastAsia="Times New Roman"/>
              </w:rPr>
            </w:pPr>
            <w:r>
              <w:rPr>
                <w:rFonts w:eastAsia="Times New Roman"/>
              </w:rPr>
              <w:t xml:space="preserve">1.52 </w:t>
            </w:r>
            <w:r>
              <w:rPr>
                <w:rFonts w:eastAsia="Times New Roman"/>
                <w:vertAlign w:val="superscript"/>
              </w:rPr>
              <w:t>***</w:t>
            </w:r>
          </w:p>
        </w:tc>
        <w:tc>
          <w:tcPr>
            <w:tcW w:w="0" w:type="auto"/>
            <w:tcMar>
              <w:top w:w="113" w:type="dxa"/>
              <w:left w:w="113" w:type="dxa"/>
              <w:bottom w:w="113" w:type="dxa"/>
              <w:right w:w="113" w:type="dxa"/>
            </w:tcMar>
            <w:hideMark/>
          </w:tcPr>
          <w:p w14:paraId="3FB73D1B" w14:textId="77777777" w:rsidR="008F699C" w:rsidRDefault="008F699C" w:rsidP="003E7F10">
            <w:pPr>
              <w:spacing w:line="480" w:lineRule="auto"/>
              <w:jc w:val="center"/>
              <w:rPr>
                <w:rFonts w:eastAsia="Times New Roman"/>
              </w:rPr>
            </w:pPr>
            <w:r>
              <w:rPr>
                <w:rFonts w:eastAsia="Times New Roman"/>
              </w:rPr>
              <w:t>0.16</w:t>
            </w:r>
          </w:p>
        </w:tc>
        <w:tc>
          <w:tcPr>
            <w:tcW w:w="0" w:type="auto"/>
            <w:tcMar>
              <w:top w:w="113" w:type="dxa"/>
              <w:left w:w="113" w:type="dxa"/>
              <w:bottom w:w="113" w:type="dxa"/>
              <w:right w:w="113" w:type="dxa"/>
            </w:tcMar>
            <w:hideMark/>
          </w:tcPr>
          <w:p w14:paraId="73B010AB" w14:textId="77777777" w:rsidR="008F699C" w:rsidRDefault="008F699C" w:rsidP="003E7F10">
            <w:pPr>
              <w:spacing w:line="480" w:lineRule="auto"/>
              <w:jc w:val="center"/>
              <w:rPr>
                <w:rFonts w:eastAsia="Times New Roman"/>
              </w:rPr>
            </w:pPr>
            <w:r>
              <w:rPr>
                <w:rFonts w:eastAsia="Times New Roman"/>
              </w:rPr>
              <w:t>1.24 – 1.87</w:t>
            </w:r>
          </w:p>
        </w:tc>
        <w:tc>
          <w:tcPr>
            <w:tcW w:w="0" w:type="auto"/>
            <w:tcMar>
              <w:top w:w="113" w:type="dxa"/>
              <w:left w:w="113" w:type="dxa"/>
              <w:bottom w:w="113" w:type="dxa"/>
              <w:right w:w="113" w:type="dxa"/>
            </w:tcMar>
            <w:hideMark/>
          </w:tcPr>
          <w:p w14:paraId="447C647C" w14:textId="77777777" w:rsidR="008F699C" w:rsidRDefault="008F699C" w:rsidP="003E7F10">
            <w:pPr>
              <w:spacing w:line="480" w:lineRule="auto"/>
              <w:jc w:val="center"/>
              <w:rPr>
                <w:rFonts w:eastAsia="Times New Roman"/>
              </w:rPr>
            </w:pPr>
            <w:r>
              <w:rPr>
                <w:rFonts w:eastAsia="Times New Roman"/>
              </w:rPr>
              <w:t>4.02</w:t>
            </w:r>
          </w:p>
        </w:tc>
        <w:tc>
          <w:tcPr>
            <w:tcW w:w="0" w:type="auto"/>
            <w:tcMar>
              <w:top w:w="113" w:type="dxa"/>
              <w:left w:w="113" w:type="dxa"/>
              <w:bottom w:w="113" w:type="dxa"/>
              <w:right w:w="113" w:type="dxa"/>
            </w:tcMar>
            <w:hideMark/>
          </w:tcPr>
          <w:p w14:paraId="7327C654" w14:textId="77777777" w:rsidR="008F699C" w:rsidRDefault="008F699C" w:rsidP="003E7F10">
            <w:pPr>
              <w:spacing w:line="480" w:lineRule="auto"/>
              <w:jc w:val="center"/>
              <w:rPr>
                <w:rFonts w:eastAsia="Times New Roman"/>
              </w:rPr>
            </w:pPr>
            <w:r>
              <w:rPr>
                <w:rStyle w:val="Strong"/>
                <w:rFonts w:eastAsia="Times New Roman"/>
              </w:rPr>
              <w:t>&lt;0.001</w:t>
            </w:r>
          </w:p>
        </w:tc>
      </w:tr>
      <w:tr w:rsidR="008F699C" w14:paraId="43892465" w14:textId="77777777" w:rsidTr="008B398B">
        <w:tc>
          <w:tcPr>
            <w:tcW w:w="0" w:type="auto"/>
            <w:tcMar>
              <w:top w:w="113" w:type="dxa"/>
              <w:left w:w="113" w:type="dxa"/>
              <w:bottom w:w="113" w:type="dxa"/>
              <w:right w:w="113" w:type="dxa"/>
            </w:tcMar>
            <w:hideMark/>
          </w:tcPr>
          <w:p w14:paraId="41F22F13"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Otavi</w:t>
            </w:r>
            <w:proofErr w:type="spellEnd"/>
            <w:r>
              <w:rPr>
                <w:rFonts w:eastAsia="Times New Roman"/>
              </w:rPr>
              <w:t>]</w:t>
            </w:r>
          </w:p>
        </w:tc>
        <w:tc>
          <w:tcPr>
            <w:tcW w:w="0" w:type="auto"/>
            <w:tcMar>
              <w:top w:w="113" w:type="dxa"/>
              <w:left w:w="113" w:type="dxa"/>
              <w:bottom w:w="113" w:type="dxa"/>
              <w:right w:w="113" w:type="dxa"/>
            </w:tcMar>
            <w:hideMark/>
          </w:tcPr>
          <w:p w14:paraId="0304CB5D" w14:textId="77777777" w:rsidR="008F699C" w:rsidRDefault="008F699C" w:rsidP="003E7F10">
            <w:pPr>
              <w:spacing w:line="480" w:lineRule="auto"/>
              <w:jc w:val="center"/>
              <w:rPr>
                <w:rFonts w:eastAsia="Times New Roman"/>
              </w:rPr>
            </w:pPr>
            <w:r>
              <w:rPr>
                <w:rFonts w:eastAsia="Times New Roman"/>
              </w:rPr>
              <w:t xml:space="preserve">1.06 </w:t>
            </w:r>
          </w:p>
        </w:tc>
        <w:tc>
          <w:tcPr>
            <w:tcW w:w="0" w:type="auto"/>
            <w:tcMar>
              <w:top w:w="113" w:type="dxa"/>
              <w:left w:w="113" w:type="dxa"/>
              <w:bottom w:w="113" w:type="dxa"/>
              <w:right w:w="113" w:type="dxa"/>
            </w:tcMar>
            <w:hideMark/>
          </w:tcPr>
          <w:p w14:paraId="69FA71FE" w14:textId="77777777" w:rsidR="008F699C" w:rsidRDefault="008F699C" w:rsidP="003E7F10">
            <w:pPr>
              <w:spacing w:line="480" w:lineRule="auto"/>
              <w:jc w:val="center"/>
              <w:rPr>
                <w:rFonts w:eastAsia="Times New Roman"/>
              </w:rPr>
            </w:pPr>
            <w:r>
              <w:rPr>
                <w:rFonts w:eastAsia="Times New Roman"/>
              </w:rPr>
              <w:t>0.09</w:t>
            </w:r>
          </w:p>
        </w:tc>
        <w:tc>
          <w:tcPr>
            <w:tcW w:w="0" w:type="auto"/>
            <w:tcMar>
              <w:top w:w="113" w:type="dxa"/>
              <w:left w:w="113" w:type="dxa"/>
              <w:bottom w:w="113" w:type="dxa"/>
              <w:right w:w="113" w:type="dxa"/>
            </w:tcMar>
            <w:hideMark/>
          </w:tcPr>
          <w:p w14:paraId="47F41ADB" w14:textId="77777777" w:rsidR="008F699C" w:rsidRDefault="008F699C" w:rsidP="003E7F10">
            <w:pPr>
              <w:spacing w:line="480" w:lineRule="auto"/>
              <w:jc w:val="center"/>
              <w:rPr>
                <w:rFonts w:eastAsia="Times New Roman"/>
              </w:rPr>
            </w:pPr>
            <w:r>
              <w:rPr>
                <w:rFonts w:eastAsia="Times New Roman"/>
              </w:rPr>
              <w:t>0.90 – 1.25</w:t>
            </w:r>
          </w:p>
        </w:tc>
        <w:tc>
          <w:tcPr>
            <w:tcW w:w="0" w:type="auto"/>
            <w:tcMar>
              <w:top w:w="113" w:type="dxa"/>
              <w:left w:w="113" w:type="dxa"/>
              <w:bottom w:w="113" w:type="dxa"/>
              <w:right w:w="113" w:type="dxa"/>
            </w:tcMar>
            <w:hideMark/>
          </w:tcPr>
          <w:p w14:paraId="7AB71E85" w14:textId="77777777" w:rsidR="008F699C" w:rsidRDefault="008F699C" w:rsidP="003E7F10">
            <w:pPr>
              <w:spacing w:line="480" w:lineRule="auto"/>
              <w:jc w:val="center"/>
              <w:rPr>
                <w:rFonts w:eastAsia="Times New Roman"/>
              </w:rPr>
            </w:pPr>
            <w:r>
              <w:rPr>
                <w:rFonts w:eastAsia="Times New Roman"/>
              </w:rPr>
              <w:t>0.73</w:t>
            </w:r>
          </w:p>
        </w:tc>
        <w:tc>
          <w:tcPr>
            <w:tcW w:w="0" w:type="auto"/>
            <w:tcMar>
              <w:top w:w="113" w:type="dxa"/>
              <w:left w:w="113" w:type="dxa"/>
              <w:bottom w:w="113" w:type="dxa"/>
              <w:right w:w="113" w:type="dxa"/>
            </w:tcMar>
            <w:hideMark/>
          </w:tcPr>
          <w:p w14:paraId="5E1AC1C9" w14:textId="77777777" w:rsidR="008F699C" w:rsidRDefault="008F699C" w:rsidP="003E7F10">
            <w:pPr>
              <w:spacing w:line="480" w:lineRule="auto"/>
              <w:jc w:val="center"/>
              <w:rPr>
                <w:rFonts w:eastAsia="Times New Roman"/>
              </w:rPr>
            </w:pPr>
            <w:r>
              <w:rPr>
                <w:rFonts w:eastAsia="Times New Roman"/>
              </w:rPr>
              <w:t>0.466</w:t>
            </w:r>
          </w:p>
        </w:tc>
      </w:tr>
      <w:tr w:rsidR="008F699C" w14:paraId="446FBEE7" w14:textId="77777777" w:rsidTr="008B398B">
        <w:tc>
          <w:tcPr>
            <w:tcW w:w="0" w:type="auto"/>
            <w:tcMar>
              <w:top w:w="113" w:type="dxa"/>
              <w:left w:w="113" w:type="dxa"/>
              <w:bottom w:w="113" w:type="dxa"/>
              <w:right w:w="113" w:type="dxa"/>
            </w:tcMar>
            <w:hideMark/>
          </w:tcPr>
          <w:p w14:paraId="7F461180" w14:textId="77777777" w:rsidR="008F699C" w:rsidRDefault="008F699C" w:rsidP="003E7F10">
            <w:pPr>
              <w:spacing w:line="480" w:lineRule="auto"/>
              <w:rPr>
                <w:rFonts w:eastAsia="Times New Roman"/>
              </w:rPr>
            </w:pPr>
            <w:r>
              <w:rPr>
                <w:rFonts w:eastAsia="Times New Roman"/>
              </w:rPr>
              <w:t>Population [Stampriet]</w:t>
            </w:r>
          </w:p>
        </w:tc>
        <w:tc>
          <w:tcPr>
            <w:tcW w:w="0" w:type="auto"/>
            <w:tcMar>
              <w:top w:w="113" w:type="dxa"/>
              <w:left w:w="113" w:type="dxa"/>
              <w:bottom w:w="113" w:type="dxa"/>
              <w:right w:w="113" w:type="dxa"/>
            </w:tcMar>
            <w:hideMark/>
          </w:tcPr>
          <w:p w14:paraId="3E1A6166" w14:textId="77777777" w:rsidR="008F699C" w:rsidRDefault="008F699C" w:rsidP="003E7F10">
            <w:pPr>
              <w:spacing w:line="480" w:lineRule="auto"/>
              <w:jc w:val="center"/>
              <w:rPr>
                <w:rFonts w:eastAsia="Times New Roman"/>
              </w:rPr>
            </w:pPr>
            <w:r>
              <w:rPr>
                <w:rFonts w:eastAsia="Times New Roman"/>
              </w:rPr>
              <w:t xml:space="preserve">1.13 </w:t>
            </w:r>
          </w:p>
        </w:tc>
        <w:tc>
          <w:tcPr>
            <w:tcW w:w="0" w:type="auto"/>
            <w:tcMar>
              <w:top w:w="113" w:type="dxa"/>
              <w:left w:w="113" w:type="dxa"/>
              <w:bottom w:w="113" w:type="dxa"/>
              <w:right w:w="113" w:type="dxa"/>
            </w:tcMar>
            <w:hideMark/>
          </w:tcPr>
          <w:p w14:paraId="15175050" w14:textId="77777777" w:rsidR="008F699C" w:rsidRDefault="008F699C" w:rsidP="003E7F10">
            <w:pPr>
              <w:spacing w:line="480" w:lineRule="auto"/>
              <w:jc w:val="center"/>
              <w:rPr>
                <w:rFonts w:eastAsia="Times New Roman"/>
              </w:rPr>
            </w:pPr>
            <w:r>
              <w:rPr>
                <w:rFonts w:eastAsia="Times New Roman"/>
              </w:rPr>
              <w:t>0.12</w:t>
            </w:r>
          </w:p>
        </w:tc>
        <w:tc>
          <w:tcPr>
            <w:tcW w:w="0" w:type="auto"/>
            <w:tcMar>
              <w:top w:w="113" w:type="dxa"/>
              <w:left w:w="113" w:type="dxa"/>
              <w:bottom w:w="113" w:type="dxa"/>
              <w:right w:w="113" w:type="dxa"/>
            </w:tcMar>
            <w:hideMark/>
          </w:tcPr>
          <w:p w14:paraId="3A70C0C4" w14:textId="77777777" w:rsidR="008F699C" w:rsidRDefault="008F699C" w:rsidP="003E7F10">
            <w:pPr>
              <w:spacing w:line="480" w:lineRule="auto"/>
              <w:jc w:val="center"/>
              <w:rPr>
                <w:rFonts w:eastAsia="Times New Roman"/>
              </w:rPr>
            </w:pPr>
            <w:r>
              <w:rPr>
                <w:rFonts w:eastAsia="Times New Roman"/>
              </w:rPr>
              <w:t>0.91 – 1.39</w:t>
            </w:r>
          </w:p>
        </w:tc>
        <w:tc>
          <w:tcPr>
            <w:tcW w:w="0" w:type="auto"/>
            <w:tcMar>
              <w:top w:w="113" w:type="dxa"/>
              <w:left w:w="113" w:type="dxa"/>
              <w:bottom w:w="113" w:type="dxa"/>
              <w:right w:w="113" w:type="dxa"/>
            </w:tcMar>
            <w:hideMark/>
          </w:tcPr>
          <w:p w14:paraId="129FDF6B" w14:textId="77777777" w:rsidR="008F699C" w:rsidRDefault="008F699C" w:rsidP="003E7F10">
            <w:pPr>
              <w:spacing w:line="480" w:lineRule="auto"/>
              <w:jc w:val="center"/>
              <w:rPr>
                <w:rFonts w:eastAsia="Times New Roman"/>
              </w:rPr>
            </w:pPr>
            <w:r>
              <w:rPr>
                <w:rFonts w:eastAsia="Times New Roman"/>
              </w:rPr>
              <w:t>1.10</w:t>
            </w:r>
          </w:p>
        </w:tc>
        <w:tc>
          <w:tcPr>
            <w:tcW w:w="0" w:type="auto"/>
            <w:tcMar>
              <w:top w:w="113" w:type="dxa"/>
              <w:left w:w="113" w:type="dxa"/>
              <w:bottom w:w="113" w:type="dxa"/>
              <w:right w:w="113" w:type="dxa"/>
            </w:tcMar>
            <w:hideMark/>
          </w:tcPr>
          <w:p w14:paraId="1A4AD8E6" w14:textId="77777777" w:rsidR="008F699C" w:rsidRDefault="008F699C" w:rsidP="003E7F10">
            <w:pPr>
              <w:spacing w:line="480" w:lineRule="auto"/>
              <w:jc w:val="center"/>
              <w:rPr>
                <w:rFonts w:eastAsia="Times New Roman"/>
              </w:rPr>
            </w:pPr>
            <w:r>
              <w:rPr>
                <w:rFonts w:eastAsia="Times New Roman"/>
              </w:rPr>
              <w:t>0.274</w:t>
            </w:r>
          </w:p>
        </w:tc>
      </w:tr>
      <w:tr w:rsidR="008F699C" w14:paraId="3775B659" w14:textId="77777777" w:rsidTr="008B398B">
        <w:tc>
          <w:tcPr>
            <w:tcW w:w="0" w:type="auto"/>
            <w:tcMar>
              <w:top w:w="113" w:type="dxa"/>
              <w:left w:w="113" w:type="dxa"/>
              <w:bottom w:w="113" w:type="dxa"/>
              <w:right w:w="113" w:type="dxa"/>
            </w:tcMar>
            <w:hideMark/>
          </w:tcPr>
          <w:p w14:paraId="0DFB8B79" w14:textId="77777777" w:rsidR="008F699C" w:rsidRDefault="008F699C" w:rsidP="003E7F10">
            <w:pPr>
              <w:spacing w:line="480" w:lineRule="auto"/>
              <w:rPr>
                <w:rFonts w:eastAsia="Times New Roman"/>
              </w:rPr>
            </w:pPr>
            <w:proofErr w:type="spellStart"/>
            <w:r>
              <w:rPr>
                <w:rFonts w:eastAsia="Times New Roman"/>
              </w:rPr>
              <w:t>Treatment</w:t>
            </w:r>
            <w:proofErr w:type="spellEnd"/>
          </w:p>
        </w:tc>
        <w:tc>
          <w:tcPr>
            <w:tcW w:w="0" w:type="auto"/>
            <w:tcMar>
              <w:top w:w="113" w:type="dxa"/>
              <w:left w:w="113" w:type="dxa"/>
              <w:bottom w:w="113" w:type="dxa"/>
              <w:right w:w="113" w:type="dxa"/>
            </w:tcMar>
            <w:hideMark/>
          </w:tcPr>
          <w:p w14:paraId="0622557C" w14:textId="77777777" w:rsidR="008F699C" w:rsidRDefault="008F699C" w:rsidP="003E7F10">
            <w:pPr>
              <w:spacing w:line="480" w:lineRule="auto"/>
              <w:jc w:val="center"/>
              <w:rPr>
                <w:rFonts w:eastAsia="Times New Roman"/>
              </w:rPr>
            </w:pPr>
            <w:r>
              <w:rPr>
                <w:rFonts w:eastAsia="Times New Roman"/>
              </w:rPr>
              <w:t xml:space="preserve">1.12 </w:t>
            </w:r>
            <w:r>
              <w:rPr>
                <w:rFonts w:eastAsia="Times New Roman"/>
                <w:vertAlign w:val="superscript"/>
              </w:rPr>
              <w:t>***</w:t>
            </w:r>
          </w:p>
        </w:tc>
        <w:tc>
          <w:tcPr>
            <w:tcW w:w="0" w:type="auto"/>
            <w:tcMar>
              <w:top w:w="113" w:type="dxa"/>
              <w:left w:w="113" w:type="dxa"/>
              <w:bottom w:w="113" w:type="dxa"/>
              <w:right w:w="113" w:type="dxa"/>
            </w:tcMar>
            <w:hideMark/>
          </w:tcPr>
          <w:p w14:paraId="6E36362F" w14:textId="77777777" w:rsidR="008F699C" w:rsidRDefault="008F699C" w:rsidP="003E7F10">
            <w:pPr>
              <w:spacing w:line="480" w:lineRule="auto"/>
              <w:jc w:val="center"/>
              <w:rPr>
                <w:rFonts w:eastAsia="Times New Roman"/>
              </w:rPr>
            </w:pPr>
            <w:r>
              <w:rPr>
                <w:rFonts w:eastAsia="Times New Roman"/>
              </w:rPr>
              <w:t>0.01</w:t>
            </w:r>
          </w:p>
        </w:tc>
        <w:tc>
          <w:tcPr>
            <w:tcW w:w="0" w:type="auto"/>
            <w:tcMar>
              <w:top w:w="113" w:type="dxa"/>
              <w:left w:w="113" w:type="dxa"/>
              <w:bottom w:w="113" w:type="dxa"/>
              <w:right w:w="113" w:type="dxa"/>
            </w:tcMar>
            <w:hideMark/>
          </w:tcPr>
          <w:p w14:paraId="30C9957F" w14:textId="77777777" w:rsidR="008F699C" w:rsidRDefault="008F699C" w:rsidP="003E7F10">
            <w:pPr>
              <w:spacing w:line="480" w:lineRule="auto"/>
              <w:jc w:val="center"/>
              <w:rPr>
                <w:rFonts w:eastAsia="Times New Roman"/>
              </w:rPr>
            </w:pPr>
            <w:r>
              <w:rPr>
                <w:rFonts w:eastAsia="Times New Roman"/>
              </w:rPr>
              <w:t>1.10 – 1.13</w:t>
            </w:r>
          </w:p>
        </w:tc>
        <w:tc>
          <w:tcPr>
            <w:tcW w:w="0" w:type="auto"/>
            <w:tcMar>
              <w:top w:w="113" w:type="dxa"/>
              <w:left w:w="113" w:type="dxa"/>
              <w:bottom w:w="113" w:type="dxa"/>
              <w:right w:w="113" w:type="dxa"/>
            </w:tcMar>
            <w:hideMark/>
          </w:tcPr>
          <w:p w14:paraId="4078FCAF" w14:textId="77777777" w:rsidR="008F699C" w:rsidRDefault="008F699C" w:rsidP="003E7F10">
            <w:pPr>
              <w:spacing w:line="480" w:lineRule="auto"/>
              <w:jc w:val="center"/>
              <w:rPr>
                <w:rFonts w:eastAsia="Times New Roman"/>
              </w:rPr>
            </w:pPr>
            <w:r>
              <w:rPr>
                <w:rFonts w:eastAsia="Times New Roman"/>
              </w:rPr>
              <w:t>14.82</w:t>
            </w:r>
          </w:p>
        </w:tc>
        <w:tc>
          <w:tcPr>
            <w:tcW w:w="0" w:type="auto"/>
            <w:tcMar>
              <w:top w:w="113" w:type="dxa"/>
              <w:left w:w="113" w:type="dxa"/>
              <w:bottom w:w="113" w:type="dxa"/>
              <w:right w:w="113" w:type="dxa"/>
            </w:tcMar>
            <w:hideMark/>
          </w:tcPr>
          <w:p w14:paraId="7C828D5A" w14:textId="77777777" w:rsidR="008F699C" w:rsidRDefault="008F699C" w:rsidP="003E7F10">
            <w:pPr>
              <w:spacing w:line="480" w:lineRule="auto"/>
              <w:jc w:val="center"/>
              <w:rPr>
                <w:rFonts w:eastAsia="Times New Roman"/>
              </w:rPr>
            </w:pPr>
            <w:r>
              <w:rPr>
                <w:rStyle w:val="Strong"/>
                <w:rFonts w:eastAsia="Times New Roman"/>
              </w:rPr>
              <w:t>&lt;0.001</w:t>
            </w:r>
          </w:p>
        </w:tc>
      </w:tr>
      <w:tr w:rsidR="008F699C" w14:paraId="1837C434" w14:textId="77777777" w:rsidTr="008B398B">
        <w:tc>
          <w:tcPr>
            <w:tcW w:w="0" w:type="auto"/>
            <w:tcBorders>
              <w:top w:val="single" w:sz="6" w:space="0" w:color="auto"/>
              <w:left w:val="nil"/>
              <w:bottom w:val="nil"/>
              <w:right w:val="nil"/>
            </w:tcBorders>
            <w:tcMar>
              <w:top w:w="57" w:type="dxa"/>
              <w:left w:w="113" w:type="dxa"/>
              <w:bottom w:w="57" w:type="dxa"/>
              <w:right w:w="113" w:type="dxa"/>
            </w:tcMar>
            <w:hideMark/>
          </w:tcPr>
          <w:p w14:paraId="39E14987" w14:textId="77777777" w:rsidR="008F699C" w:rsidRDefault="008F699C" w:rsidP="003E7F10">
            <w:pPr>
              <w:spacing w:line="480" w:lineRule="auto"/>
              <w:rPr>
                <w:rFonts w:eastAsia="Times New Roman"/>
              </w:rPr>
            </w:pPr>
            <w:r>
              <w:rPr>
                <w:rFonts w:eastAsia="Times New Roman"/>
              </w:rPr>
              <w:t>Observations</w:t>
            </w:r>
          </w:p>
        </w:tc>
        <w:tc>
          <w:tcPr>
            <w:tcW w:w="0" w:type="auto"/>
            <w:gridSpan w:val="5"/>
            <w:tcBorders>
              <w:top w:val="single" w:sz="6" w:space="0" w:color="auto"/>
              <w:left w:val="nil"/>
              <w:bottom w:val="nil"/>
              <w:right w:val="nil"/>
            </w:tcBorders>
            <w:tcMar>
              <w:top w:w="57" w:type="dxa"/>
              <w:left w:w="113" w:type="dxa"/>
              <w:bottom w:w="57" w:type="dxa"/>
              <w:right w:w="113" w:type="dxa"/>
            </w:tcMar>
            <w:hideMark/>
          </w:tcPr>
          <w:p w14:paraId="12CE87AD" w14:textId="77777777" w:rsidR="008F699C" w:rsidRDefault="008F699C" w:rsidP="003E7F10">
            <w:pPr>
              <w:spacing w:line="480" w:lineRule="auto"/>
              <w:rPr>
                <w:rFonts w:eastAsia="Times New Roman"/>
              </w:rPr>
            </w:pPr>
            <w:r>
              <w:rPr>
                <w:rFonts w:eastAsia="Times New Roman"/>
              </w:rPr>
              <w:t>304</w:t>
            </w:r>
          </w:p>
        </w:tc>
      </w:tr>
      <w:tr w:rsidR="008F699C" w14:paraId="2D7D6F8B" w14:textId="77777777" w:rsidTr="008B398B">
        <w:tc>
          <w:tcPr>
            <w:tcW w:w="0" w:type="auto"/>
            <w:tcMar>
              <w:top w:w="57" w:type="dxa"/>
              <w:left w:w="113" w:type="dxa"/>
              <w:bottom w:w="57" w:type="dxa"/>
              <w:right w:w="113" w:type="dxa"/>
            </w:tcMar>
            <w:hideMark/>
          </w:tcPr>
          <w:p w14:paraId="2E6EB5E4" w14:textId="77777777" w:rsidR="008F699C" w:rsidRDefault="008F699C" w:rsidP="003E7F10">
            <w:pPr>
              <w:spacing w:line="480" w:lineRule="auto"/>
              <w:rPr>
                <w:rFonts w:eastAsia="Times New Roman"/>
              </w:rPr>
            </w:pPr>
            <w:r>
              <w:rPr>
                <w:rFonts w:eastAsia="Times New Roman"/>
              </w:rPr>
              <w:t>R</w:t>
            </w:r>
            <w:r>
              <w:rPr>
                <w:rFonts w:eastAsia="Times New Roman"/>
                <w:vertAlign w:val="superscript"/>
              </w:rPr>
              <w:t>2</w:t>
            </w:r>
            <w:r>
              <w:rPr>
                <w:rFonts w:eastAsia="Times New Roman"/>
              </w:rPr>
              <w:t xml:space="preserve"> Tjur</w:t>
            </w:r>
          </w:p>
        </w:tc>
        <w:tc>
          <w:tcPr>
            <w:tcW w:w="0" w:type="auto"/>
            <w:gridSpan w:val="5"/>
            <w:tcMar>
              <w:top w:w="57" w:type="dxa"/>
              <w:left w:w="113" w:type="dxa"/>
              <w:bottom w:w="57" w:type="dxa"/>
              <w:right w:w="113" w:type="dxa"/>
            </w:tcMar>
            <w:hideMark/>
          </w:tcPr>
          <w:p w14:paraId="6844ABBD" w14:textId="77777777" w:rsidR="008F699C" w:rsidRDefault="008F699C" w:rsidP="003E7F10">
            <w:pPr>
              <w:spacing w:line="480" w:lineRule="auto"/>
              <w:rPr>
                <w:rFonts w:eastAsia="Times New Roman"/>
              </w:rPr>
            </w:pPr>
            <w:r>
              <w:rPr>
                <w:rFonts w:eastAsia="Times New Roman"/>
              </w:rPr>
              <w:t>0.010</w:t>
            </w:r>
          </w:p>
        </w:tc>
      </w:tr>
      <w:tr w:rsidR="008F699C" w14:paraId="097E66A2" w14:textId="77777777" w:rsidTr="008B398B">
        <w:tc>
          <w:tcPr>
            <w:tcW w:w="0" w:type="auto"/>
            <w:tcMar>
              <w:top w:w="57" w:type="dxa"/>
              <w:left w:w="113" w:type="dxa"/>
              <w:bottom w:w="57" w:type="dxa"/>
              <w:right w:w="113" w:type="dxa"/>
            </w:tcMar>
            <w:hideMark/>
          </w:tcPr>
          <w:p w14:paraId="402CE0F7" w14:textId="77777777" w:rsidR="008F699C" w:rsidRDefault="008F699C" w:rsidP="003E7F10">
            <w:pPr>
              <w:spacing w:line="480" w:lineRule="auto"/>
              <w:rPr>
                <w:rFonts w:eastAsia="Times New Roman"/>
              </w:rPr>
            </w:pPr>
            <w:r>
              <w:rPr>
                <w:rFonts w:eastAsia="Times New Roman"/>
              </w:rPr>
              <w:t xml:space="preserve">R2 </w:t>
            </w:r>
            <w:proofErr w:type="spellStart"/>
            <w:r>
              <w:rPr>
                <w:rFonts w:eastAsia="Times New Roman"/>
              </w:rPr>
              <w:t>McFadden</w:t>
            </w:r>
            <w:proofErr w:type="spellEnd"/>
          </w:p>
        </w:tc>
        <w:tc>
          <w:tcPr>
            <w:tcW w:w="0" w:type="auto"/>
            <w:gridSpan w:val="5"/>
            <w:tcMar>
              <w:top w:w="57" w:type="dxa"/>
              <w:left w:w="113" w:type="dxa"/>
              <w:bottom w:w="57" w:type="dxa"/>
              <w:right w:w="113" w:type="dxa"/>
            </w:tcMar>
            <w:hideMark/>
          </w:tcPr>
          <w:p w14:paraId="14BF49C9" w14:textId="77777777" w:rsidR="008F699C" w:rsidRDefault="008F699C" w:rsidP="003E7F10">
            <w:pPr>
              <w:spacing w:line="480" w:lineRule="auto"/>
              <w:rPr>
                <w:rFonts w:eastAsia="Times New Roman"/>
              </w:rPr>
            </w:pPr>
            <w:r>
              <w:rPr>
                <w:rFonts w:eastAsia="Times New Roman"/>
              </w:rPr>
              <w:t>0.126</w:t>
            </w:r>
          </w:p>
        </w:tc>
      </w:tr>
      <w:tr w:rsidR="008F699C" w14:paraId="65E4720A" w14:textId="77777777" w:rsidTr="008B398B">
        <w:tc>
          <w:tcPr>
            <w:tcW w:w="0" w:type="auto"/>
            <w:tcMar>
              <w:top w:w="57" w:type="dxa"/>
              <w:left w:w="113" w:type="dxa"/>
              <w:bottom w:w="57" w:type="dxa"/>
              <w:right w:w="113" w:type="dxa"/>
            </w:tcMar>
            <w:hideMark/>
          </w:tcPr>
          <w:p w14:paraId="51341AAF" w14:textId="77777777" w:rsidR="008F699C" w:rsidRDefault="008F699C" w:rsidP="003E7F10">
            <w:pPr>
              <w:spacing w:line="480" w:lineRule="auto"/>
              <w:rPr>
                <w:rFonts w:eastAsia="Times New Roman"/>
              </w:rPr>
            </w:pPr>
            <w:r>
              <w:rPr>
                <w:rFonts w:eastAsia="Times New Roman"/>
              </w:rPr>
              <w:t>AIC</w:t>
            </w:r>
          </w:p>
        </w:tc>
        <w:tc>
          <w:tcPr>
            <w:tcW w:w="0" w:type="auto"/>
            <w:gridSpan w:val="5"/>
            <w:tcMar>
              <w:top w:w="57" w:type="dxa"/>
              <w:left w:w="113" w:type="dxa"/>
              <w:bottom w:w="57" w:type="dxa"/>
              <w:right w:w="113" w:type="dxa"/>
            </w:tcMar>
            <w:hideMark/>
          </w:tcPr>
          <w:p w14:paraId="56F09080" w14:textId="77777777" w:rsidR="008F699C" w:rsidRDefault="008F699C" w:rsidP="003E7F10">
            <w:pPr>
              <w:spacing w:line="480" w:lineRule="auto"/>
              <w:rPr>
                <w:rFonts w:eastAsia="Times New Roman"/>
              </w:rPr>
            </w:pPr>
            <w:r>
              <w:rPr>
                <w:rFonts w:eastAsia="Times New Roman"/>
              </w:rPr>
              <w:t>1754.826</w:t>
            </w:r>
          </w:p>
        </w:tc>
      </w:tr>
      <w:tr w:rsidR="008F699C" w14:paraId="079B62DA" w14:textId="77777777" w:rsidTr="008B398B">
        <w:tc>
          <w:tcPr>
            <w:tcW w:w="0" w:type="auto"/>
            <w:tcMar>
              <w:top w:w="57" w:type="dxa"/>
              <w:left w:w="113" w:type="dxa"/>
              <w:bottom w:w="57" w:type="dxa"/>
              <w:right w:w="113" w:type="dxa"/>
            </w:tcMar>
            <w:hideMark/>
          </w:tcPr>
          <w:p w14:paraId="07F7C6EC" w14:textId="77777777" w:rsidR="008F699C" w:rsidRPr="008F699C" w:rsidRDefault="008F699C" w:rsidP="003E7F10">
            <w:pPr>
              <w:spacing w:line="480" w:lineRule="auto"/>
              <w:rPr>
                <w:rFonts w:eastAsia="Times New Roman"/>
                <w:lang w:val="en-US"/>
              </w:rPr>
            </w:pPr>
            <w:r w:rsidRPr="008F699C">
              <w:rPr>
                <w:rFonts w:eastAsia="Times New Roman"/>
                <w:lang w:val="en-US"/>
              </w:rPr>
              <w:t>p-value (to null model)</w:t>
            </w:r>
          </w:p>
        </w:tc>
        <w:tc>
          <w:tcPr>
            <w:tcW w:w="0" w:type="auto"/>
            <w:gridSpan w:val="5"/>
            <w:tcMar>
              <w:top w:w="57" w:type="dxa"/>
              <w:left w:w="113" w:type="dxa"/>
              <w:bottom w:w="57" w:type="dxa"/>
              <w:right w:w="113" w:type="dxa"/>
            </w:tcMar>
            <w:hideMark/>
          </w:tcPr>
          <w:p w14:paraId="479704AE" w14:textId="77777777" w:rsidR="008F699C" w:rsidRDefault="008F699C" w:rsidP="003E7F10">
            <w:pPr>
              <w:spacing w:line="480" w:lineRule="auto"/>
              <w:rPr>
                <w:rFonts w:eastAsia="Times New Roman"/>
              </w:rPr>
            </w:pPr>
            <w:r>
              <w:rPr>
                <w:rFonts w:eastAsia="Times New Roman"/>
              </w:rPr>
              <w:t xml:space="preserve">&lt; 2.2e-16 </w:t>
            </w:r>
          </w:p>
        </w:tc>
      </w:tr>
      <w:tr w:rsidR="008F699C" w14:paraId="05C74676" w14:textId="77777777" w:rsidTr="008B398B">
        <w:tc>
          <w:tcPr>
            <w:tcW w:w="0" w:type="auto"/>
            <w:gridSpan w:val="6"/>
            <w:tcBorders>
              <w:top w:val="double" w:sz="6" w:space="0" w:color="000000"/>
              <w:left w:val="nil"/>
              <w:bottom w:val="nil"/>
              <w:right w:val="nil"/>
            </w:tcBorders>
            <w:tcMar>
              <w:top w:w="15" w:type="dxa"/>
              <w:left w:w="15" w:type="dxa"/>
              <w:bottom w:w="15" w:type="dxa"/>
              <w:right w:w="15" w:type="dxa"/>
            </w:tcMar>
            <w:vAlign w:val="center"/>
            <w:hideMark/>
          </w:tcPr>
          <w:p w14:paraId="6F2BFE4A" w14:textId="77777777" w:rsidR="008F699C" w:rsidRDefault="008F699C" w:rsidP="003E7F10">
            <w:pPr>
              <w:spacing w:line="480" w:lineRule="auto"/>
              <w:jc w:val="right"/>
              <w:rPr>
                <w:rFonts w:eastAsia="Times New Roman"/>
                <w:i/>
                <w:iCs/>
              </w:rPr>
            </w:pPr>
            <w:r>
              <w:rPr>
                <w:rFonts w:eastAsia="Times New Roman"/>
                <w:i/>
                <w:iCs/>
              </w:rPr>
              <w:t>* p&lt;0.05   ** p&lt;0.01   *** p&lt;0.001</w:t>
            </w:r>
          </w:p>
        </w:tc>
      </w:tr>
    </w:tbl>
    <w:p w14:paraId="48E6CDCC" w14:textId="77777777" w:rsidR="008F699C" w:rsidRDefault="008F699C" w:rsidP="003E7F10">
      <w:pPr>
        <w:spacing w:line="480" w:lineRule="auto"/>
        <w:rPr>
          <w:rFonts w:eastAsia="Times New Roman"/>
        </w:rPr>
      </w:pPr>
    </w:p>
    <w:p w14:paraId="18CBEE73" w14:textId="0F8886CC" w:rsidR="00BD6746" w:rsidRDefault="008F699C" w:rsidP="003E7F10">
      <w:pPr>
        <w:spacing w:line="480" w:lineRule="auto"/>
        <w:rPr>
          <w:lang w:val="en-GB"/>
        </w:rPr>
      </w:pPr>
      <w:r>
        <w:rPr>
          <w:lang w:val="en-GB"/>
        </w:rPr>
        <w:br w:type="page"/>
      </w:r>
      <w:r w:rsidR="00BD6746" w:rsidRPr="00CD7A27">
        <w:rPr>
          <w:b/>
          <w:lang w:val="en-GB"/>
        </w:rPr>
        <w:lastRenderedPageBreak/>
        <w:t>Table SXCTMAX</w:t>
      </w:r>
      <w:r w:rsidR="00CD7A27">
        <w:rPr>
          <w:lang w:val="en-GB"/>
        </w:rPr>
        <w:t>:</w:t>
      </w:r>
    </w:p>
    <w:p w14:paraId="7F2D09AE" w14:textId="0AB33A30" w:rsidR="001909FD" w:rsidRDefault="001909FD" w:rsidP="003E7F10">
      <w:pPr>
        <w:spacing w:line="480" w:lineRule="auto"/>
        <w:rPr>
          <w:lang w:val="en-GB"/>
        </w:rPr>
      </w:pPr>
      <w:r>
        <w:rPr>
          <w:lang w:val="en-GB"/>
        </w:rPr>
        <w:t>Supplementary table XCTMAX</w:t>
      </w:r>
    </w:p>
    <w:tbl>
      <w:tblPr>
        <w:tblW w:w="9177" w:type="dxa"/>
        <w:tblLook w:val="04A0" w:firstRow="1" w:lastRow="0" w:firstColumn="1" w:lastColumn="0" w:noHBand="0" w:noVBand="1"/>
      </w:tblPr>
      <w:tblGrid>
        <w:gridCol w:w="3027"/>
        <w:gridCol w:w="1223"/>
        <w:gridCol w:w="1060"/>
        <w:gridCol w:w="1784"/>
        <w:gridCol w:w="1041"/>
        <w:gridCol w:w="1042"/>
      </w:tblGrid>
      <w:tr w:rsidR="008F699C" w14:paraId="324C5379" w14:textId="77777777" w:rsidTr="008F699C">
        <w:trPr>
          <w:trHeight w:val="445"/>
        </w:trPr>
        <w:tc>
          <w:tcPr>
            <w:tcW w:w="0" w:type="auto"/>
            <w:tcBorders>
              <w:top w:val="double" w:sz="6" w:space="0" w:color="auto"/>
              <w:left w:val="nil"/>
              <w:bottom w:val="nil"/>
              <w:right w:val="nil"/>
            </w:tcBorders>
            <w:tcMar>
              <w:top w:w="113" w:type="dxa"/>
              <w:left w:w="113" w:type="dxa"/>
              <w:bottom w:w="113" w:type="dxa"/>
              <w:right w:w="113" w:type="dxa"/>
            </w:tcMar>
            <w:vAlign w:val="center"/>
            <w:hideMark/>
          </w:tcPr>
          <w:p w14:paraId="7DD9666C" w14:textId="77777777" w:rsidR="008F699C" w:rsidRDefault="008F699C" w:rsidP="003E7F10">
            <w:pPr>
              <w:spacing w:line="480" w:lineRule="auto"/>
              <w:rPr>
                <w:rFonts w:eastAsia="Times New Roman"/>
                <w:b/>
                <w:bCs/>
              </w:rPr>
            </w:pPr>
            <w:r>
              <w:rPr>
                <w:rFonts w:eastAsia="Times New Roman"/>
                <w:b/>
                <w:bCs/>
              </w:rPr>
              <w:t> </w:t>
            </w:r>
          </w:p>
        </w:tc>
        <w:tc>
          <w:tcPr>
            <w:tcW w:w="0" w:type="auto"/>
            <w:gridSpan w:val="5"/>
            <w:tcBorders>
              <w:top w:val="double" w:sz="6" w:space="0" w:color="auto"/>
              <w:left w:val="nil"/>
              <w:bottom w:val="nil"/>
              <w:right w:val="nil"/>
            </w:tcBorders>
            <w:tcMar>
              <w:top w:w="113" w:type="dxa"/>
              <w:left w:w="113" w:type="dxa"/>
              <w:bottom w:w="113" w:type="dxa"/>
              <w:right w:w="113" w:type="dxa"/>
            </w:tcMar>
            <w:vAlign w:val="center"/>
            <w:hideMark/>
          </w:tcPr>
          <w:p w14:paraId="183B3426" w14:textId="77777777" w:rsidR="008F699C" w:rsidRDefault="008F699C" w:rsidP="003E7F10">
            <w:pPr>
              <w:spacing w:line="480" w:lineRule="auto"/>
              <w:jc w:val="center"/>
              <w:rPr>
                <w:rFonts w:eastAsia="Times New Roman"/>
                <w:b/>
                <w:bCs/>
              </w:rPr>
            </w:pPr>
            <w:proofErr w:type="spellStart"/>
            <w:r>
              <w:rPr>
                <w:rFonts w:eastAsia="Times New Roman"/>
                <w:b/>
                <w:bCs/>
              </w:rPr>
              <w:t>ToD_mean</w:t>
            </w:r>
            <w:proofErr w:type="spellEnd"/>
          </w:p>
        </w:tc>
      </w:tr>
      <w:tr w:rsidR="008F699C" w14:paraId="7F6C8F9D" w14:textId="77777777" w:rsidTr="008F699C">
        <w:trPr>
          <w:trHeight w:val="435"/>
        </w:trPr>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352B0F3E" w14:textId="77777777" w:rsidR="008F699C" w:rsidRDefault="008F699C" w:rsidP="003E7F10">
            <w:pPr>
              <w:spacing w:line="480" w:lineRule="auto"/>
              <w:rPr>
                <w:rFonts w:eastAsia="Times New Roman"/>
                <w:i/>
                <w:iCs/>
              </w:rPr>
            </w:pPr>
            <w:proofErr w:type="spellStart"/>
            <w:r>
              <w:rPr>
                <w:rFonts w:eastAsia="Times New Roman"/>
                <w:i/>
                <w:iCs/>
              </w:rPr>
              <w:t>Predictors</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4FF47F89" w14:textId="77777777" w:rsidR="008F699C" w:rsidRDefault="008F699C" w:rsidP="003E7F10">
            <w:pPr>
              <w:spacing w:line="480" w:lineRule="auto"/>
              <w:jc w:val="center"/>
              <w:rPr>
                <w:rFonts w:eastAsia="Times New Roman"/>
                <w:i/>
                <w:iCs/>
              </w:rPr>
            </w:pPr>
            <w:proofErr w:type="spellStart"/>
            <w:r>
              <w:rPr>
                <w:rFonts w:eastAsia="Times New Roman"/>
                <w:i/>
                <w:iCs/>
              </w:rPr>
              <w:t>Estimates</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71CD8594" w14:textId="77777777" w:rsidR="008F699C" w:rsidRDefault="008F699C" w:rsidP="003E7F10">
            <w:pPr>
              <w:spacing w:line="480" w:lineRule="auto"/>
              <w:jc w:val="center"/>
              <w:rPr>
                <w:rFonts w:eastAsia="Times New Roman"/>
                <w:i/>
                <w:iCs/>
              </w:rPr>
            </w:pPr>
            <w:proofErr w:type="spellStart"/>
            <w:r>
              <w:rPr>
                <w:rFonts w:eastAsia="Times New Roman"/>
                <w:i/>
                <w:iCs/>
              </w:rPr>
              <w:t>std</w:t>
            </w:r>
            <w:proofErr w:type="spellEnd"/>
            <w:r>
              <w:rPr>
                <w:rFonts w:eastAsia="Times New Roman"/>
                <w:i/>
                <w:iCs/>
              </w:rPr>
              <w:t xml:space="preserve">. </w:t>
            </w:r>
            <w:proofErr w:type="spellStart"/>
            <w:r>
              <w:rPr>
                <w:rFonts w:eastAsia="Times New Roman"/>
                <w:i/>
                <w:iCs/>
              </w:rPr>
              <w:t>Error</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748A84A9" w14:textId="77777777" w:rsidR="008F699C" w:rsidRDefault="008F699C" w:rsidP="003E7F10">
            <w:pPr>
              <w:spacing w:line="480" w:lineRule="auto"/>
              <w:jc w:val="center"/>
              <w:rPr>
                <w:rFonts w:eastAsia="Times New Roman"/>
                <w:i/>
                <w:iCs/>
              </w:rPr>
            </w:pPr>
            <w:r>
              <w:rPr>
                <w:rFonts w:eastAsia="Times New Roman"/>
                <w:i/>
                <w:iCs/>
              </w:rPr>
              <w:t>CI</w:t>
            </w:r>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01103804" w14:textId="77777777" w:rsidR="008F699C" w:rsidRDefault="008F699C" w:rsidP="003E7F10">
            <w:pPr>
              <w:spacing w:line="480" w:lineRule="auto"/>
              <w:jc w:val="center"/>
              <w:rPr>
                <w:rFonts w:eastAsia="Times New Roman"/>
                <w:i/>
                <w:iCs/>
              </w:rPr>
            </w:pPr>
            <w:proofErr w:type="spellStart"/>
            <w:r>
              <w:rPr>
                <w:rFonts w:eastAsia="Times New Roman"/>
                <w:i/>
                <w:iCs/>
              </w:rPr>
              <w:t>Statistic</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6641A53A" w14:textId="77777777" w:rsidR="008F699C" w:rsidRDefault="008F699C" w:rsidP="003E7F10">
            <w:pPr>
              <w:spacing w:line="480" w:lineRule="auto"/>
              <w:jc w:val="center"/>
              <w:rPr>
                <w:rFonts w:eastAsia="Times New Roman"/>
                <w:i/>
                <w:iCs/>
              </w:rPr>
            </w:pPr>
            <w:r>
              <w:rPr>
                <w:rFonts w:eastAsia="Times New Roman"/>
                <w:i/>
                <w:iCs/>
              </w:rPr>
              <w:t>p</w:t>
            </w:r>
          </w:p>
        </w:tc>
      </w:tr>
      <w:tr w:rsidR="008F699C" w14:paraId="3F6570FD" w14:textId="77777777" w:rsidTr="008F699C">
        <w:trPr>
          <w:trHeight w:val="455"/>
        </w:trPr>
        <w:tc>
          <w:tcPr>
            <w:tcW w:w="0" w:type="auto"/>
            <w:tcMar>
              <w:top w:w="113" w:type="dxa"/>
              <w:left w:w="113" w:type="dxa"/>
              <w:bottom w:w="113" w:type="dxa"/>
              <w:right w:w="113" w:type="dxa"/>
            </w:tcMar>
            <w:hideMark/>
          </w:tcPr>
          <w:p w14:paraId="02CE74C6" w14:textId="77777777" w:rsidR="008F699C" w:rsidRDefault="008F699C" w:rsidP="003E7F10">
            <w:pPr>
              <w:spacing w:line="480" w:lineRule="auto"/>
              <w:rPr>
                <w:rFonts w:eastAsia="Times New Roman"/>
              </w:rPr>
            </w:pPr>
            <w:r>
              <w:rPr>
                <w:rFonts w:eastAsia="Times New Roman"/>
              </w:rPr>
              <w:t>(</w:t>
            </w:r>
            <w:proofErr w:type="spellStart"/>
            <w:r>
              <w:rPr>
                <w:rFonts w:eastAsia="Times New Roman"/>
              </w:rPr>
              <w:t>Intercept</w:t>
            </w:r>
            <w:proofErr w:type="spellEnd"/>
            <w:r>
              <w:rPr>
                <w:rFonts w:eastAsia="Times New Roman"/>
              </w:rPr>
              <w:t>)</w:t>
            </w:r>
          </w:p>
        </w:tc>
        <w:tc>
          <w:tcPr>
            <w:tcW w:w="0" w:type="auto"/>
            <w:tcMar>
              <w:top w:w="113" w:type="dxa"/>
              <w:left w:w="113" w:type="dxa"/>
              <w:bottom w:w="113" w:type="dxa"/>
              <w:right w:w="113" w:type="dxa"/>
            </w:tcMar>
            <w:hideMark/>
          </w:tcPr>
          <w:p w14:paraId="4562716C" w14:textId="77777777" w:rsidR="008F699C" w:rsidRDefault="008F699C" w:rsidP="003E7F10">
            <w:pPr>
              <w:spacing w:line="480" w:lineRule="auto"/>
              <w:jc w:val="center"/>
              <w:rPr>
                <w:rFonts w:eastAsia="Times New Roman"/>
              </w:rPr>
            </w:pPr>
            <w:r>
              <w:rPr>
                <w:rFonts w:eastAsia="Times New Roman"/>
              </w:rPr>
              <w:t xml:space="preserve">48.10 </w:t>
            </w:r>
            <w:r>
              <w:rPr>
                <w:rFonts w:eastAsia="Times New Roman"/>
                <w:vertAlign w:val="superscript"/>
              </w:rPr>
              <w:t>***</w:t>
            </w:r>
          </w:p>
        </w:tc>
        <w:tc>
          <w:tcPr>
            <w:tcW w:w="0" w:type="auto"/>
            <w:tcMar>
              <w:top w:w="113" w:type="dxa"/>
              <w:left w:w="113" w:type="dxa"/>
              <w:bottom w:w="113" w:type="dxa"/>
              <w:right w:w="113" w:type="dxa"/>
            </w:tcMar>
            <w:hideMark/>
          </w:tcPr>
          <w:p w14:paraId="6CA61D7E" w14:textId="77777777" w:rsidR="008F699C" w:rsidRDefault="008F699C" w:rsidP="003E7F10">
            <w:pPr>
              <w:spacing w:line="480" w:lineRule="auto"/>
              <w:jc w:val="center"/>
              <w:rPr>
                <w:rFonts w:eastAsia="Times New Roman"/>
              </w:rPr>
            </w:pPr>
            <w:r>
              <w:rPr>
                <w:rFonts w:eastAsia="Times New Roman"/>
              </w:rPr>
              <w:t>0.23</w:t>
            </w:r>
          </w:p>
        </w:tc>
        <w:tc>
          <w:tcPr>
            <w:tcW w:w="0" w:type="auto"/>
            <w:tcMar>
              <w:top w:w="113" w:type="dxa"/>
              <w:left w:w="113" w:type="dxa"/>
              <w:bottom w:w="113" w:type="dxa"/>
              <w:right w:w="113" w:type="dxa"/>
            </w:tcMar>
            <w:hideMark/>
          </w:tcPr>
          <w:p w14:paraId="3BC652C6" w14:textId="77777777" w:rsidR="008F699C" w:rsidRDefault="008F699C" w:rsidP="003E7F10">
            <w:pPr>
              <w:spacing w:line="480" w:lineRule="auto"/>
              <w:jc w:val="center"/>
              <w:rPr>
                <w:rFonts w:eastAsia="Times New Roman"/>
              </w:rPr>
            </w:pPr>
            <w:r>
              <w:rPr>
                <w:rFonts w:eastAsia="Times New Roman"/>
              </w:rPr>
              <w:t>47.66 – 48.54</w:t>
            </w:r>
          </w:p>
        </w:tc>
        <w:tc>
          <w:tcPr>
            <w:tcW w:w="0" w:type="auto"/>
            <w:tcMar>
              <w:top w:w="113" w:type="dxa"/>
              <w:left w:w="113" w:type="dxa"/>
              <w:bottom w:w="113" w:type="dxa"/>
              <w:right w:w="113" w:type="dxa"/>
            </w:tcMar>
            <w:hideMark/>
          </w:tcPr>
          <w:p w14:paraId="42625444" w14:textId="77777777" w:rsidR="008F699C" w:rsidRDefault="008F699C" w:rsidP="003E7F10">
            <w:pPr>
              <w:spacing w:line="480" w:lineRule="auto"/>
              <w:jc w:val="center"/>
              <w:rPr>
                <w:rFonts w:eastAsia="Times New Roman"/>
              </w:rPr>
            </w:pPr>
            <w:r>
              <w:rPr>
                <w:rFonts w:eastAsia="Times New Roman"/>
              </w:rPr>
              <w:t>213.06</w:t>
            </w:r>
          </w:p>
        </w:tc>
        <w:tc>
          <w:tcPr>
            <w:tcW w:w="0" w:type="auto"/>
            <w:tcMar>
              <w:top w:w="113" w:type="dxa"/>
              <w:left w:w="113" w:type="dxa"/>
              <w:bottom w:w="113" w:type="dxa"/>
              <w:right w:w="113" w:type="dxa"/>
            </w:tcMar>
            <w:hideMark/>
          </w:tcPr>
          <w:p w14:paraId="5147827A" w14:textId="77777777" w:rsidR="008F699C" w:rsidRDefault="008F699C" w:rsidP="003E7F10">
            <w:pPr>
              <w:spacing w:line="480" w:lineRule="auto"/>
              <w:jc w:val="center"/>
              <w:rPr>
                <w:rFonts w:eastAsia="Times New Roman"/>
              </w:rPr>
            </w:pPr>
            <w:r>
              <w:rPr>
                <w:rStyle w:val="Strong"/>
                <w:rFonts w:eastAsia="Times New Roman"/>
              </w:rPr>
              <w:t>&lt;0.001</w:t>
            </w:r>
          </w:p>
        </w:tc>
      </w:tr>
      <w:tr w:rsidR="008F699C" w14:paraId="7D372C63" w14:textId="77777777" w:rsidTr="008F699C">
        <w:trPr>
          <w:trHeight w:val="445"/>
        </w:trPr>
        <w:tc>
          <w:tcPr>
            <w:tcW w:w="0" w:type="auto"/>
            <w:tcMar>
              <w:top w:w="113" w:type="dxa"/>
              <w:left w:w="113" w:type="dxa"/>
              <w:bottom w:w="113" w:type="dxa"/>
              <w:right w:w="113" w:type="dxa"/>
            </w:tcMar>
            <w:hideMark/>
          </w:tcPr>
          <w:p w14:paraId="31AC7E9D"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Karasburg</w:t>
            </w:r>
            <w:proofErr w:type="spellEnd"/>
            <w:r>
              <w:rPr>
                <w:rFonts w:eastAsia="Times New Roman"/>
              </w:rPr>
              <w:t>]</w:t>
            </w:r>
          </w:p>
        </w:tc>
        <w:tc>
          <w:tcPr>
            <w:tcW w:w="0" w:type="auto"/>
            <w:tcMar>
              <w:top w:w="113" w:type="dxa"/>
              <w:left w:w="113" w:type="dxa"/>
              <w:bottom w:w="113" w:type="dxa"/>
              <w:right w:w="113" w:type="dxa"/>
            </w:tcMar>
            <w:hideMark/>
          </w:tcPr>
          <w:p w14:paraId="41822BAB" w14:textId="77777777" w:rsidR="008F699C" w:rsidRDefault="008F699C" w:rsidP="003E7F10">
            <w:pPr>
              <w:spacing w:line="480" w:lineRule="auto"/>
              <w:jc w:val="center"/>
              <w:rPr>
                <w:rFonts w:eastAsia="Times New Roman"/>
              </w:rPr>
            </w:pPr>
            <w:r>
              <w:rPr>
                <w:rFonts w:eastAsia="Times New Roman"/>
              </w:rPr>
              <w:t xml:space="preserve">1.53 </w:t>
            </w:r>
            <w:r>
              <w:rPr>
                <w:rFonts w:eastAsia="Times New Roman"/>
                <w:vertAlign w:val="superscript"/>
              </w:rPr>
              <w:t>***</w:t>
            </w:r>
          </w:p>
        </w:tc>
        <w:tc>
          <w:tcPr>
            <w:tcW w:w="0" w:type="auto"/>
            <w:tcMar>
              <w:top w:w="113" w:type="dxa"/>
              <w:left w:w="113" w:type="dxa"/>
              <w:bottom w:w="113" w:type="dxa"/>
              <w:right w:w="113" w:type="dxa"/>
            </w:tcMar>
            <w:hideMark/>
          </w:tcPr>
          <w:p w14:paraId="39D228C5" w14:textId="77777777" w:rsidR="008F699C" w:rsidRDefault="008F699C" w:rsidP="003E7F10">
            <w:pPr>
              <w:spacing w:line="480" w:lineRule="auto"/>
              <w:jc w:val="center"/>
              <w:rPr>
                <w:rFonts w:eastAsia="Times New Roman"/>
              </w:rPr>
            </w:pPr>
            <w:r>
              <w:rPr>
                <w:rFonts w:eastAsia="Times New Roman"/>
              </w:rPr>
              <w:t>0.35</w:t>
            </w:r>
          </w:p>
        </w:tc>
        <w:tc>
          <w:tcPr>
            <w:tcW w:w="0" w:type="auto"/>
            <w:tcMar>
              <w:top w:w="113" w:type="dxa"/>
              <w:left w:w="113" w:type="dxa"/>
              <w:bottom w:w="113" w:type="dxa"/>
              <w:right w:w="113" w:type="dxa"/>
            </w:tcMar>
            <w:hideMark/>
          </w:tcPr>
          <w:p w14:paraId="4E72EBC0" w14:textId="77777777" w:rsidR="008F699C" w:rsidRDefault="008F699C" w:rsidP="003E7F10">
            <w:pPr>
              <w:spacing w:line="480" w:lineRule="auto"/>
              <w:jc w:val="center"/>
              <w:rPr>
                <w:rFonts w:eastAsia="Times New Roman"/>
              </w:rPr>
            </w:pPr>
            <w:r>
              <w:rPr>
                <w:rFonts w:eastAsia="Times New Roman"/>
              </w:rPr>
              <w:t>0.84 – 2.22</w:t>
            </w:r>
          </w:p>
        </w:tc>
        <w:tc>
          <w:tcPr>
            <w:tcW w:w="0" w:type="auto"/>
            <w:tcMar>
              <w:top w:w="113" w:type="dxa"/>
              <w:left w:w="113" w:type="dxa"/>
              <w:bottom w:w="113" w:type="dxa"/>
              <w:right w:w="113" w:type="dxa"/>
            </w:tcMar>
            <w:hideMark/>
          </w:tcPr>
          <w:p w14:paraId="29CB0AF4" w14:textId="77777777" w:rsidR="008F699C" w:rsidRDefault="008F699C" w:rsidP="003E7F10">
            <w:pPr>
              <w:spacing w:line="480" w:lineRule="auto"/>
              <w:jc w:val="center"/>
              <w:rPr>
                <w:rFonts w:eastAsia="Times New Roman"/>
              </w:rPr>
            </w:pPr>
            <w:r>
              <w:rPr>
                <w:rFonts w:eastAsia="Times New Roman"/>
              </w:rPr>
              <w:t>4.38</w:t>
            </w:r>
          </w:p>
        </w:tc>
        <w:tc>
          <w:tcPr>
            <w:tcW w:w="0" w:type="auto"/>
            <w:tcMar>
              <w:top w:w="113" w:type="dxa"/>
              <w:left w:w="113" w:type="dxa"/>
              <w:bottom w:w="113" w:type="dxa"/>
              <w:right w:w="113" w:type="dxa"/>
            </w:tcMar>
            <w:hideMark/>
          </w:tcPr>
          <w:p w14:paraId="6D700330" w14:textId="77777777" w:rsidR="008F699C" w:rsidRDefault="008F699C" w:rsidP="003E7F10">
            <w:pPr>
              <w:spacing w:line="480" w:lineRule="auto"/>
              <w:jc w:val="center"/>
              <w:rPr>
                <w:rFonts w:eastAsia="Times New Roman"/>
              </w:rPr>
            </w:pPr>
            <w:r>
              <w:rPr>
                <w:rStyle w:val="Strong"/>
                <w:rFonts w:eastAsia="Times New Roman"/>
              </w:rPr>
              <w:t>&lt;0.001</w:t>
            </w:r>
          </w:p>
        </w:tc>
      </w:tr>
      <w:tr w:rsidR="008F699C" w14:paraId="7FF67A77" w14:textId="77777777" w:rsidTr="008F699C">
        <w:trPr>
          <w:trHeight w:val="455"/>
        </w:trPr>
        <w:tc>
          <w:tcPr>
            <w:tcW w:w="0" w:type="auto"/>
            <w:tcMar>
              <w:top w:w="113" w:type="dxa"/>
              <w:left w:w="113" w:type="dxa"/>
              <w:bottom w:w="113" w:type="dxa"/>
              <w:right w:w="113" w:type="dxa"/>
            </w:tcMar>
            <w:hideMark/>
          </w:tcPr>
          <w:p w14:paraId="48AEDE28"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Otavi</w:t>
            </w:r>
            <w:proofErr w:type="spellEnd"/>
            <w:r>
              <w:rPr>
                <w:rFonts w:eastAsia="Times New Roman"/>
              </w:rPr>
              <w:t>]</w:t>
            </w:r>
          </w:p>
        </w:tc>
        <w:tc>
          <w:tcPr>
            <w:tcW w:w="0" w:type="auto"/>
            <w:tcMar>
              <w:top w:w="113" w:type="dxa"/>
              <w:left w:w="113" w:type="dxa"/>
              <w:bottom w:w="113" w:type="dxa"/>
              <w:right w:w="113" w:type="dxa"/>
            </w:tcMar>
            <w:hideMark/>
          </w:tcPr>
          <w:p w14:paraId="778D78AC" w14:textId="77777777" w:rsidR="008F699C" w:rsidRDefault="008F699C" w:rsidP="003E7F10">
            <w:pPr>
              <w:spacing w:line="480" w:lineRule="auto"/>
              <w:jc w:val="center"/>
              <w:rPr>
                <w:rFonts w:eastAsia="Times New Roman"/>
              </w:rPr>
            </w:pPr>
            <w:r>
              <w:rPr>
                <w:rFonts w:eastAsia="Times New Roman"/>
              </w:rPr>
              <w:t xml:space="preserve">0.47 </w:t>
            </w:r>
          </w:p>
        </w:tc>
        <w:tc>
          <w:tcPr>
            <w:tcW w:w="0" w:type="auto"/>
            <w:tcMar>
              <w:top w:w="113" w:type="dxa"/>
              <w:left w:w="113" w:type="dxa"/>
              <w:bottom w:w="113" w:type="dxa"/>
              <w:right w:w="113" w:type="dxa"/>
            </w:tcMar>
            <w:hideMark/>
          </w:tcPr>
          <w:p w14:paraId="095B5E04" w14:textId="77777777" w:rsidR="008F699C" w:rsidRDefault="008F699C" w:rsidP="003E7F10">
            <w:pPr>
              <w:spacing w:line="480" w:lineRule="auto"/>
              <w:jc w:val="center"/>
              <w:rPr>
                <w:rFonts w:eastAsia="Times New Roman"/>
              </w:rPr>
            </w:pPr>
            <w:r>
              <w:rPr>
                <w:rFonts w:eastAsia="Times New Roman"/>
              </w:rPr>
              <w:t>0.32</w:t>
            </w:r>
          </w:p>
        </w:tc>
        <w:tc>
          <w:tcPr>
            <w:tcW w:w="0" w:type="auto"/>
            <w:tcMar>
              <w:top w:w="113" w:type="dxa"/>
              <w:left w:w="113" w:type="dxa"/>
              <w:bottom w:w="113" w:type="dxa"/>
              <w:right w:w="113" w:type="dxa"/>
            </w:tcMar>
            <w:hideMark/>
          </w:tcPr>
          <w:p w14:paraId="113278ED" w14:textId="77777777" w:rsidR="008F699C" w:rsidRDefault="008F699C" w:rsidP="003E7F10">
            <w:pPr>
              <w:spacing w:line="480" w:lineRule="auto"/>
              <w:jc w:val="center"/>
              <w:rPr>
                <w:rFonts w:eastAsia="Times New Roman"/>
              </w:rPr>
            </w:pPr>
            <w:r>
              <w:rPr>
                <w:rFonts w:eastAsia="Times New Roman"/>
              </w:rPr>
              <w:t>-0.15 – 1.09</w:t>
            </w:r>
          </w:p>
        </w:tc>
        <w:tc>
          <w:tcPr>
            <w:tcW w:w="0" w:type="auto"/>
            <w:tcMar>
              <w:top w:w="113" w:type="dxa"/>
              <w:left w:w="113" w:type="dxa"/>
              <w:bottom w:w="113" w:type="dxa"/>
              <w:right w:w="113" w:type="dxa"/>
            </w:tcMar>
            <w:hideMark/>
          </w:tcPr>
          <w:p w14:paraId="5855DBC9" w14:textId="77777777" w:rsidR="008F699C" w:rsidRDefault="008F699C" w:rsidP="003E7F10">
            <w:pPr>
              <w:spacing w:line="480" w:lineRule="auto"/>
              <w:jc w:val="center"/>
              <w:rPr>
                <w:rFonts w:eastAsia="Times New Roman"/>
              </w:rPr>
            </w:pPr>
            <w:r>
              <w:rPr>
                <w:rFonts w:eastAsia="Times New Roman"/>
              </w:rPr>
              <w:t>1.48</w:t>
            </w:r>
          </w:p>
        </w:tc>
        <w:tc>
          <w:tcPr>
            <w:tcW w:w="0" w:type="auto"/>
            <w:tcMar>
              <w:top w:w="113" w:type="dxa"/>
              <w:left w:w="113" w:type="dxa"/>
              <w:bottom w:w="113" w:type="dxa"/>
              <w:right w:w="113" w:type="dxa"/>
            </w:tcMar>
            <w:hideMark/>
          </w:tcPr>
          <w:p w14:paraId="70DD96FE" w14:textId="77777777" w:rsidR="008F699C" w:rsidRDefault="008F699C" w:rsidP="003E7F10">
            <w:pPr>
              <w:spacing w:line="480" w:lineRule="auto"/>
              <w:jc w:val="center"/>
              <w:rPr>
                <w:rFonts w:eastAsia="Times New Roman"/>
              </w:rPr>
            </w:pPr>
            <w:r>
              <w:rPr>
                <w:rFonts w:eastAsia="Times New Roman"/>
              </w:rPr>
              <w:t>0.139</w:t>
            </w:r>
          </w:p>
        </w:tc>
      </w:tr>
      <w:tr w:rsidR="008F699C" w14:paraId="54657A22" w14:textId="77777777" w:rsidTr="008F699C">
        <w:trPr>
          <w:trHeight w:val="445"/>
        </w:trPr>
        <w:tc>
          <w:tcPr>
            <w:tcW w:w="0" w:type="auto"/>
            <w:tcMar>
              <w:top w:w="113" w:type="dxa"/>
              <w:left w:w="113" w:type="dxa"/>
              <w:bottom w:w="113" w:type="dxa"/>
              <w:right w:w="113" w:type="dxa"/>
            </w:tcMar>
            <w:hideMark/>
          </w:tcPr>
          <w:p w14:paraId="2DC53286" w14:textId="77777777" w:rsidR="008F699C" w:rsidRDefault="008F699C" w:rsidP="003E7F10">
            <w:pPr>
              <w:spacing w:line="480" w:lineRule="auto"/>
              <w:rPr>
                <w:rFonts w:eastAsia="Times New Roman"/>
              </w:rPr>
            </w:pPr>
            <w:r>
              <w:rPr>
                <w:rFonts w:eastAsia="Times New Roman"/>
              </w:rPr>
              <w:t>Population [Stampriet]</w:t>
            </w:r>
          </w:p>
        </w:tc>
        <w:tc>
          <w:tcPr>
            <w:tcW w:w="0" w:type="auto"/>
            <w:tcMar>
              <w:top w:w="113" w:type="dxa"/>
              <w:left w:w="113" w:type="dxa"/>
              <w:bottom w:w="113" w:type="dxa"/>
              <w:right w:w="113" w:type="dxa"/>
            </w:tcMar>
            <w:hideMark/>
          </w:tcPr>
          <w:p w14:paraId="01300BEF" w14:textId="77777777" w:rsidR="008F699C" w:rsidRDefault="008F699C" w:rsidP="003E7F10">
            <w:pPr>
              <w:spacing w:line="480" w:lineRule="auto"/>
              <w:jc w:val="center"/>
              <w:rPr>
                <w:rFonts w:eastAsia="Times New Roman"/>
              </w:rPr>
            </w:pPr>
            <w:r>
              <w:rPr>
                <w:rFonts w:eastAsia="Times New Roman"/>
              </w:rPr>
              <w:t xml:space="preserve">1.21 </w:t>
            </w:r>
            <w:r>
              <w:rPr>
                <w:rFonts w:eastAsia="Times New Roman"/>
                <w:vertAlign w:val="superscript"/>
              </w:rPr>
              <w:t>***</w:t>
            </w:r>
          </w:p>
        </w:tc>
        <w:tc>
          <w:tcPr>
            <w:tcW w:w="0" w:type="auto"/>
            <w:tcMar>
              <w:top w:w="113" w:type="dxa"/>
              <w:left w:w="113" w:type="dxa"/>
              <w:bottom w:w="113" w:type="dxa"/>
              <w:right w:w="113" w:type="dxa"/>
            </w:tcMar>
            <w:hideMark/>
          </w:tcPr>
          <w:p w14:paraId="2B468DB7" w14:textId="77777777" w:rsidR="008F699C" w:rsidRDefault="008F699C" w:rsidP="003E7F10">
            <w:pPr>
              <w:spacing w:line="480" w:lineRule="auto"/>
              <w:jc w:val="center"/>
              <w:rPr>
                <w:rFonts w:eastAsia="Times New Roman"/>
              </w:rPr>
            </w:pPr>
            <w:r>
              <w:rPr>
                <w:rFonts w:eastAsia="Times New Roman"/>
              </w:rPr>
              <w:t>0.35</w:t>
            </w:r>
          </w:p>
        </w:tc>
        <w:tc>
          <w:tcPr>
            <w:tcW w:w="0" w:type="auto"/>
            <w:tcMar>
              <w:top w:w="113" w:type="dxa"/>
              <w:left w:w="113" w:type="dxa"/>
              <w:bottom w:w="113" w:type="dxa"/>
              <w:right w:w="113" w:type="dxa"/>
            </w:tcMar>
            <w:hideMark/>
          </w:tcPr>
          <w:p w14:paraId="4CB780AB" w14:textId="77777777" w:rsidR="008F699C" w:rsidRDefault="008F699C" w:rsidP="003E7F10">
            <w:pPr>
              <w:spacing w:line="480" w:lineRule="auto"/>
              <w:jc w:val="center"/>
              <w:rPr>
                <w:rFonts w:eastAsia="Times New Roman"/>
              </w:rPr>
            </w:pPr>
            <w:r>
              <w:rPr>
                <w:rFonts w:eastAsia="Times New Roman"/>
              </w:rPr>
              <w:t>0.53 – 1.90</w:t>
            </w:r>
          </w:p>
        </w:tc>
        <w:tc>
          <w:tcPr>
            <w:tcW w:w="0" w:type="auto"/>
            <w:tcMar>
              <w:top w:w="113" w:type="dxa"/>
              <w:left w:w="113" w:type="dxa"/>
              <w:bottom w:w="113" w:type="dxa"/>
              <w:right w:w="113" w:type="dxa"/>
            </w:tcMar>
            <w:hideMark/>
          </w:tcPr>
          <w:p w14:paraId="36D007A3" w14:textId="77777777" w:rsidR="008F699C" w:rsidRDefault="008F699C" w:rsidP="003E7F10">
            <w:pPr>
              <w:spacing w:line="480" w:lineRule="auto"/>
              <w:jc w:val="center"/>
              <w:rPr>
                <w:rFonts w:eastAsia="Times New Roman"/>
              </w:rPr>
            </w:pPr>
            <w:r>
              <w:rPr>
                <w:rFonts w:eastAsia="Times New Roman"/>
              </w:rPr>
              <w:t>3.48</w:t>
            </w:r>
          </w:p>
        </w:tc>
        <w:tc>
          <w:tcPr>
            <w:tcW w:w="0" w:type="auto"/>
            <w:tcMar>
              <w:top w:w="113" w:type="dxa"/>
              <w:left w:w="113" w:type="dxa"/>
              <w:bottom w:w="113" w:type="dxa"/>
              <w:right w:w="113" w:type="dxa"/>
            </w:tcMar>
            <w:hideMark/>
          </w:tcPr>
          <w:p w14:paraId="65C1BC66" w14:textId="77777777" w:rsidR="008F699C" w:rsidRDefault="008F699C" w:rsidP="003E7F10">
            <w:pPr>
              <w:spacing w:line="480" w:lineRule="auto"/>
              <w:jc w:val="center"/>
              <w:rPr>
                <w:rFonts w:eastAsia="Times New Roman"/>
              </w:rPr>
            </w:pPr>
            <w:r>
              <w:rPr>
                <w:rStyle w:val="Strong"/>
                <w:rFonts w:eastAsia="Times New Roman"/>
              </w:rPr>
              <w:t>0.001</w:t>
            </w:r>
          </w:p>
        </w:tc>
      </w:tr>
      <w:tr w:rsidR="008F699C" w14:paraId="2E2A521E" w14:textId="77777777" w:rsidTr="008F699C">
        <w:trPr>
          <w:trHeight w:val="455"/>
        </w:trPr>
        <w:tc>
          <w:tcPr>
            <w:tcW w:w="0" w:type="auto"/>
            <w:tcMar>
              <w:top w:w="113" w:type="dxa"/>
              <w:left w:w="113" w:type="dxa"/>
              <w:bottom w:w="113" w:type="dxa"/>
              <w:right w:w="113" w:type="dxa"/>
            </w:tcMar>
            <w:hideMark/>
          </w:tcPr>
          <w:p w14:paraId="540B4577" w14:textId="77777777" w:rsidR="008F699C" w:rsidRDefault="008F699C" w:rsidP="003E7F10">
            <w:pPr>
              <w:spacing w:line="480" w:lineRule="auto"/>
              <w:rPr>
                <w:rFonts w:eastAsia="Times New Roman"/>
              </w:rPr>
            </w:pPr>
            <w:proofErr w:type="spellStart"/>
            <w:r>
              <w:rPr>
                <w:rFonts w:eastAsia="Times New Roman"/>
              </w:rPr>
              <w:t>Treatment</w:t>
            </w:r>
            <w:proofErr w:type="spellEnd"/>
          </w:p>
        </w:tc>
        <w:tc>
          <w:tcPr>
            <w:tcW w:w="0" w:type="auto"/>
            <w:tcMar>
              <w:top w:w="113" w:type="dxa"/>
              <w:left w:w="113" w:type="dxa"/>
              <w:bottom w:w="113" w:type="dxa"/>
              <w:right w:w="113" w:type="dxa"/>
            </w:tcMar>
            <w:hideMark/>
          </w:tcPr>
          <w:p w14:paraId="4F74BB46" w14:textId="77777777" w:rsidR="008F699C" w:rsidRDefault="008F699C" w:rsidP="003E7F10">
            <w:pPr>
              <w:spacing w:line="480" w:lineRule="auto"/>
              <w:jc w:val="center"/>
              <w:rPr>
                <w:rFonts w:eastAsia="Times New Roman"/>
              </w:rPr>
            </w:pPr>
            <w:r>
              <w:rPr>
                <w:rFonts w:eastAsia="Times New Roman"/>
              </w:rPr>
              <w:t xml:space="preserve">0.10 </w:t>
            </w:r>
            <w:r>
              <w:rPr>
                <w:rFonts w:eastAsia="Times New Roman"/>
                <w:vertAlign w:val="superscript"/>
              </w:rPr>
              <w:t>***</w:t>
            </w:r>
          </w:p>
        </w:tc>
        <w:tc>
          <w:tcPr>
            <w:tcW w:w="0" w:type="auto"/>
            <w:tcMar>
              <w:top w:w="113" w:type="dxa"/>
              <w:left w:w="113" w:type="dxa"/>
              <w:bottom w:w="113" w:type="dxa"/>
              <w:right w:w="113" w:type="dxa"/>
            </w:tcMar>
            <w:hideMark/>
          </w:tcPr>
          <w:p w14:paraId="4C414C7D" w14:textId="77777777" w:rsidR="008F699C" w:rsidRDefault="008F699C" w:rsidP="003E7F10">
            <w:pPr>
              <w:spacing w:line="480" w:lineRule="auto"/>
              <w:jc w:val="center"/>
              <w:rPr>
                <w:rFonts w:eastAsia="Times New Roman"/>
              </w:rPr>
            </w:pPr>
            <w:r>
              <w:rPr>
                <w:rFonts w:eastAsia="Times New Roman"/>
              </w:rPr>
              <w:t>0.01</w:t>
            </w:r>
          </w:p>
        </w:tc>
        <w:tc>
          <w:tcPr>
            <w:tcW w:w="0" w:type="auto"/>
            <w:tcMar>
              <w:top w:w="113" w:type="dxa"/>
              <w:left w:w="113" w:type="dxa"/>
              <w:bottom w:w="113" w:type="dxa"/>
              <w:right w:w="113" w:type="dxa"/>
            </w:tcMar>
            <w:hideMark/>
          </w:tcPr>
          <w:p w14:paraId="00202C02" w14:textId="77777777" w:rsidR="008F699C" w:rsidRDefault="008F699C" w:rsidP="003E7F10">
            <w:pPr>
              <w:spacing w:line="480" w:lineRule="auto"/>
              <w:jc w:val="center"/>
              <w:rPr>
                <w:rFonts w:eastAsia="Times New Roman"/>
              </w:rPr>
            </w:pPr>
            <w:r>
              <w:rPr>
                <w:rFonts w:eastAsia="Times New Roman"/>
              </w:rPr>
              <w:t>0.08 – 0.12</w:t>
            </w:r>
          </w:p>
        </w:tc>
        <w:tc>
          <w:tcPr>
            <w:tcW w:w="0" w:type="auto"/>
            <w:tcMar>
              <w:top w:w="113" w:type="dxa"/>
              <w:left w:w="113" w:type="dxa"/>
              <w:bottom w:w="113" w:type="dxa"/>
              <w:right w:w="113" w:type="dxa"/>
            </w:tcMar>
            <w:hideMark/>
          </w:tcPr>
          <w:p w14:paraId="6D44FEF9" w14:textId="77777777" w:rsidR="008F699C" w:rsidRDefault="008F699C" w:rsidP="003E7F10">
            <w:pPr>
              <w:spacing w:line="480" w:lineRule="auto"/>
              <w:jc w:val="center"/>
              <w:rPr>
                <w:rFonts w:eastAsia="Times New Roman"/>
              </w:rPr>
            </w:pPr>
            <w:r>
              <w:rPr>
                <w:rFonts w:eastAsia="Times New Roman"/>
              </w:rPr>
              <w:t>10.06</w:t>
            </w:r>
          </w:p>
        </w:tc>
        <w:tc>
          <w:tcPr>
            <w:tcW w:w="0" w:type="auto"/>
            <w:tcMar>
              <w:top w:w="113" w:type="dxa"/>
              <w:left w:w="113" w:type="dxa"/>
              <w:bottom w:w="113" w:type="dxa"/>
              <w:right w:w="113" w:type="dxa"/>
            </w:tcMar>
            <w:hideMark/>
          </w:tcPr>
          <w:p w14:paraId="0AF683C8" w14:textId="77777777" w:rsidR="008F699C" w:rsidRDefault="008F699C" w:rsidP="003E7F10">
            <w:pPr>
              <w:spacing w:line="480" w:lineRule="auto"/>
              <w:jc w:val="center"/>
              <w:rPr>
                <w:rFonts w:eastAsia="Times New Roman"/>
              </w:rPr>
            </w:pPr>
            <w:r>
              <w:rPr>
                <w:rStyle w:val="Strong"/>
                <w:rFonts w:eastAsia="Times New Roman"/>
              </w:rPr>
              <w:t>&lt;0.001</w:t>
            </w:r>
          </w:p>
        </w:tc>
      </w:tr>
      <w:tr w:rsidR="008F699C" w14:paraId="555E45E4" w14:textId="77777777" w:rsidTr="008F699C">
        <w:trPr>
          <w:trHeight w:val="455"/>
        </w:trPr>
        <w:tc>
          <w:tcPr>
            <w:tcW w:w="0" w:type="auto"/>
            <w:tcMar>
              <w:top w:w="113" w:type="dxa"/>
              <w:left w:w="113" w:type="dxa"/>
              <w:bottom w:w="113" w:type="dxa"/>
              <w:right w:w="113" w:type="dxa"/>
            </w:tcMar>
            <w:hideMark/>
          </w:tcPr>
          <w:p w14:paraId="289D2729" w14:textId="77777777" w:rsidR="008F699C" w:rsidRDefault="008F699C" w:rsidP="003E7F10">
            <w:pPr>
              <w:spacing w:line="480" w:lineRule="auto"/>
              <w:rPr>
                <w:rFonts w:eastAsia="Times New Roman"/>
              </w:rPr>
            </w:pPr>
            <w:r>
              <w:rPr>
                <w:rFonts w:eastAsia="Times New Roman"/>
              </w:rPr>
              <w:t xml:space="preserve">Mass </w:t>
            </w:r>
            <w:proofErr w:type="spellStart"/>
            <w:r>
              <w:rPr>
                <w:rFonts w:eastAsia="Times New Roman"/>
              </w:rPr>
              <w:t>mean</w:t>
            </w:r>
            <w:proofErr w:type="spellEnd"/>
          </w:p>
        </w:tc>
        <w:tc>
          <w:tcPr>
            <w:tcW w:w="0" w:type="auto"/>
            <w:tcMar>
              <w:top w:w="113" w:type="dxa"/>
              <w:left w:w="113" w:type="dxa"/>
              <w:bottom w:w="113" w:type="dxa"/>
              <w:right w:w="113" w:type="dxa"/>
            </w:tcMar>
            <w:hideMark/>
          </w:tcPr>
          <w:p w14:paraId="2FF416B4" w14:textId="77777777" w:rsidR="008F699C" w:rsidRDefault="008F699C" w:rsidP="003E7F10">
            <w:pPr>
              <w:spacing w:line="480" w:lineRule="auto"/>
              <w:jc w:val="center"/>
              <w:rPr>
                <w:rFonts w:eastAsia="Times New Roman"/>
              </w:rPr>
            </w:pPr>
            <w:r>
              <w:rPr>
                <w:rFonts w:eastAsia="Times New Roman"/>
              </w:rPr>
              <w:t xml:space="preserve">-0.01 </w:t>
            </w:r>
            <w:r>
              <w:rPr>
                <w:rFonts w:eastAsia="Times New Roman"/>
                <w:vertAlign w:val="superscript"/>
              </w:rPr>
              <w:t>*</w:t>
            </w:r>
          </w:p>
        </w:tc>
        <w:tc>
          <w:tcPr>
            <w:tcW w:w="0" w:type="auto"/>
            <w:tcMar>
              <w:top w:w="113" w:type="dxa"/>
              <w:left w:w="113" w:type="dxa"/>
              <w:bottom w:w="113" w:type="dxa"/>
              <w:right w:w="113" w:type="dxa"/>
            </w:tcMar>
            <w:hideMark/>
          </w:tcPr>
          <w:p w14:paraId="4217C3D1" w14:textId="77777777" w:rsidR="008F699C" w:rsidRDefault="008F699C" w:rsidP="003E7F10">
            <w:pPr>
              <w:spacing w:line="480" w:lineRule="auto"/>
              <w:jc w:val="center"/>
              <w:rPr>
                <w:rFonts w:eastAsia="Times New Roman"/>
              </w:rPr>
            </w:pPr>
            <w:r>
              <w:rPr>
                <w:rFonts w:eastAsia="Times New Roman"/>
              </w:rPr>
              <w:t>0.01</w:t>
            </w:r>
          </w:p>
        </w:tc>
        <w:tc>
          <w:tcPr>
            <w:tcW w:w="0" w:type="auto"/>
            <w:tcMar>
              <w:top w:w="113" w:type="dxa"/>
              <w:left w:w="113" w:type="dxa"/>
              <w:bottom w:w="113" w:type="dxa"/>
              <w:right w:w="113" w:type="dxa"/>
            </w:tcMar>
            <w:hideMark/>
          </w:tcPr>
          <w:p w14:paraId="24C00D42" w14:textId="77777777" w:rsidR="008F699C" w:rsidRDefault="008F699C" w:rsidP="003E7F10">
            <w:pPr>
              <w:spacing w:line="480" w:lineRule="auto"/>
              <w:jc w:val="center"/>
              <w:rPr>
                <w:rFonts w:eastAsia="Times New Roman"/>
              </w:rPr>
            </w:pPr>
            <w:r>
              <w:rPr>
                <w:rFonts w:eastAsia="Times New Roman"/>
              </w:rPr>
              <w:t>-0.02 – -0.00</w:t>
            </w:r>
          </w:p>
        </w:tc>
        <w:tc>
          <w:tcPr>
            <w:tcW w:w="0" w:type="auto"/>
            <w:tcMar>
              <w:top w:w="113" w:type="dxa"/>
              <w:left w:w="113" w:type="dxa"/>
              <w:bottom w:w="113" w:type="dxa"/>
              <w:right w:w="113" w:type="dxa"/>
            </w:tcMar>
            <w:hideMark/>
          </w:tcPr>
          <w:p w14:paraId="76C958C4" w14:textId="77777777" w:rsidR="008F699C" w:rsidRDefault="008F699C" w:rsidP="003E7F10">
            <w:pPr>
              <w:spacing w:line="480" w:lineRule="auto"/>
              <w:jc w:val="center"/>
              <w:rPr>
                <w:rFonts w:eastAsia="Times New Roman"/>
              </w:rPr>
            </w:pPr>
            <w:r>
              <w:rPr>
                <w:rFonts w:eastAsia="Times New Roman"/>
              </w:rPr>
              <w:t>-1.97</w:t>
            </w:r>
          </w:p>
        </w:tc>
        <w:tc>
          <w:tcPr>
            <w:tcW w:w="0" w:type="auto"/>
            <w:tcMar>
              <w:top w:w="113" w:type="dxa"/>
              <w:left w:w="113" w:type="dxa"/>
              <w:bottom w:w="113" w:type="dxa"/>
              <w:right w:w="113" w:type="dxa"/>
            </w:tcMar>
            <w:hideMark/>
          </w:tcPr>
          <w:p w14:paraId="255F5576" w14:textId="77777777" w:rsidR="008F699C" w:rsidRDefault="008F699C" w:rsidP="003E7F10">
            <w:pPr>
              <w:spacing w:line="480" w:lineRule="auto"/>
              <w:jc w:val="center"/>
              <w:rPr>
                <w:rFonts w:eastAsia="Times New Roman"/>
              </w:rPr>
            </w:pPr>
            <w:r>
              <w:rPr>
                <w:rStyle w:val="Strong"/>
                <w:rFonts w:eastAsia="Times New Roman"/>
              </w:rPr>
              <w:t>0.050</w:t>
            </w:r>
          </w:p>
        </w:tc>
      </w:tr>
      <w:tr w:rsidR="008F699C" w14:paraId="2D88D303" w14:textId="77777777" w:rsidTr="008F699C">
        <w:trPr>
          <w:trHeight w:val="445"/>
        </w:trPr>
        <w:tc>
          <w:tcPr>
            <w:tcW w:w="0" w:type="auto"/>
            <w:tcMar>
              <w:top w:w="113" w:type="dxa"/>
              <w:left w:w="113" w:type="dxa"/>
              <w:bottom w:w="113" w:type="dxa"/>
              <w:right w:w="113" w:type="dxa"/>
            </w:tcMar>
            <w:hideMark/>
          </w:tcPr>
          <w:p w14:paraId="1CAC143F" w14:textId="77777777" w:rsidR="008F699C" w:rsidRDefault="008F699C" w:rsidP="003E7F10">
            <w:pPr>
              <w:spacing w:line="480" w:lineRule="auto"/>
              <w:rPr>
                <w:rFonts w:eastAsia="Times New Roman"/>
              </w:rPr>
            </w:pPr>
            <w:r>
              <w:rPr>
                <w:rFonts w:eastAsia="Times New Roman"/>
              </w:rPr>
              <w:t xml:space="preserve">Fed </w:t>
            </w:r>
            <w:proofErr w:type="spellStart"/>
            <w:r>
              <w:rPr>
                <w:rFonts w:eastAsia="Times New Roman"/>
              </w:rPr>
              <w:t>mean</w:t>
            </w:r>
            <w:proofErr w:type="spellEnd"/>
          </w:p>
        </w:tc>
        <w:tc>
          <w:tcPr>
            <w:tcW w:w="0" w:type="auto"/>
            <w:tcMar>
              <w:top w:w="113" w:type="dxa"/>
              <w:left w:w="113" w:type="dxa"/>
              <w:bottom w:w="113" w:type="dxa"/>
              <w:right w:w="113" w:type="dxa"/>
            </w:tcMar>
            <w:hideMark/>
          </w:tcPr>
          <w:p w14:paraId="10917541" w14:textId="77777777" w:rsidR="008F699C" w:rsidRDefault="008F699C" w:rsidP="003E7F10">
            <w:pPr>
              <w:spacing w:line="480" w:lineRule="auto"/>
              <w:jc w:val="center"/>
              <w:rPr>
                <w:rFonts w:eastAsia="Times New Roman"/>
              </w:rPr>
            </w:pPr>
            <w:r>
              <w:rPr>
                <w:rFonts w:eastAsia="Times New Roman"/>
              </w:rPr>
              <w:t xml:space="preserve">0.05 </w:t>
            </w:r>
            <w:r>
              <w:rPr>
                <w:rFonts w:eastAsia="Times New Roman"/>
                <w:vertAlign w:val="superscript"/>
              </w:rPr>
              <w:t>*</w:t>
            </w:r>
          </w:p>
        </w:tc>
        <w:tc>
          <w:tcPr>
            <w:tcW w:w="0" w:type="auto"/>
            <w:tcMar>
              <w:top w:w="113" w:type="dxa"/>
              <w:left w:w="113" w:type="dxa"/>
              <w:bottom w:w="113" w:type="dxa"/>
              <w:right w:w="113" w:type="dxa"/>
            </w:tcMar>
            <w:hideMark/>
          </w:tcPr>
          <w:p w14:paraId="374BF337" w14:textId="77777777" w:rsidR="008F699C" w:rsidRDefault="008F699C" w:rsidP="003E7F10">
            <w:pPr>
              <w:spacing w:line="480" w:lineRule="auto"/>
              <w:jc w:val="center"/>
              <w:rPr>
                <w:rFonts w:eastAsia="Times New Roman"/>
              </w:rPr>
            </w:pPr>
            <w:r>
              <w:rPr>
                <w:rFonts w:eastAsia="Times New Roman"/>
              </w:rPr>
              <w:t>0.02</w:t>
            </w:r>
          </w:p>
        </w:tc>
        <w:tc>
          <w:tcPr>
            <w:tcW w:w="0" w:type="auto"/>
            <w:tcMar>
              <w:top w:w="113" w:type="dxa"/>
              <w:left w:w="113" w:type="dxa"/>
              <w:bottom w:w="113" w:type="dxa"/>
              <w:right w:w="113" w:type="dxa"/>
            </w:tcMar>
            <w:hideMark/>
          </w:tcPr>
          <w:p w14:paraId="77BE4C16" w14:textId="77777777" w:rsidR="008F699C" w:rsidRDefault="008F699C" w:rsidP="003E7F10">
            <w:pPr>
              <w:spacing w:line="480" w:lineRule="auto"/>
              <w:jc w:val="center"/>
              <w:rPr>
                <w:rFonts w:eastAsia="Times New Roman"/>
              </w:rPr>
            </w:pPr>
            <w:r>
              <w:rPr>
                <w:rFonts w:eastAsia="Times New Roman"/>
              </w:rPr>
              <w:t>0.00 – 0.10</w:t>
            </w:r>
          </w:p>
        </w:tc>
        <w:tc>
          <w:tcPr>
            <w:tcW w:w="0" w:type="auto"/>
            <w:tcMar>
              <w:top w:w="113" w:type="dxa"/>
              <w:left w:w="113" w:type="dxa"/>
              <w:bottom w:w="113" w:type="dxa"/>
              <w:right w:w="113" w:type="dxa"/>
            </w:tcMar>
            <w:hideMark/>
          </w:tcPr>
          <w:p w14:paraId="5A79D04B" w14:textId="77777777" w:rsidR="008F699C" w:rsidRDefault="008F699C" w:rsidP="003E7F10">
            <w:pPr>
              <w:spacing w:line="480" w:lineRule="auto"/>
              <w:jc w:val="center"/>
              <w:rPr>
                <w:rFonts w:eastAsia="Times New Roman"/>
              </w:rPr>
            </w:pPr>
            <w:r>
              <w:rPr>
                <w:rFonts w:eastAsia="Times New Roman"/>
              </w:rPr>
              <w:t>2.09</w:t>
            </w:r>
          </w:p>
        </w:tc>
        <w:tc>
          <w:tcPr>
            <w:tcW w:w="0" w:type="auto"/>
            <w:tcMar>
              <w:top w:w="113" w:type="dxa"/>
              <w:left w:w="113" w:type="dxa"/>
              <w:bottom w:w="113" w:type="dxa"/>
              <w:right w:w="113" w:type="dxa"/>
            </w:tcMar>
            <w:hideMark/>
          </w:tcPr>
          <w:p w14:paraId="0E38A118" w14:textId="77777777" w:rsidR="008F699C" w:rsidRDefault="008F699C" w:rsidP="003E7F10">
            <w:pPr>
              <w:spacing w:line="480" w:lineRule="auto"/>
              <w:jc w:val="center"/>
              <w:rPr>
                <w:rFonts w:eastAsia="Times New Roman"/>
              </w:rPr>
            </w:pPr>
            <w:r>
              <w:rPr>
                <w:rStyle w:val="Strong"/>
                <w:rFonts w:eastAsia="Times New Roman"/>
              </w:rPr>
              <w:t>0.037</w:t>
            </w:r>
          </w:p>
        </w:tc>
      </w:tr>
      <w:tr w:rsidR="008F699C" w14:paraId="2CD16D5E" w14:textId="77777777" w:rsidTr="008F699C">
        <w:trPr>
          <w:trHeight w:val="455"/>
        </w:trPr>
        <w:tc>
          <w:tcPr>
            <w:tcW w:w="0" w:type="auto"/>
            <w:tcMar>
              <w:top w:w="113" w:type="dxa"/>
              <w:left w:w="113" w:type="dxa"/>
              <w:bottom w:w="113" w:type="dxa"/>
              <w:right w:w="113" w:type="dxa"/>
            </w:tcMar>
            <w:hideMark/>
          </w:tcPr>
          <w:p w14:paraId="7513E3E4" w14:textId="77777777" w:rsidR="008F699C" w:rsidRDefault="008F699C" w:rsidP="003E7F10">
            <w:pPr>
              <w:spacing w:line="480" w:lineRule="auto"/>
              <w:rPr>
                <w:rFonts w:eastAsia="Times New Roman"/>
              </w:rPr>
            </w:pPr>
            <w:r>
              <w:rPr>
                <w:rFonts w:eastAsia="Times New Roman"/>
              </w:rPr>
              <w:t xml:space="preserve">D 21 </w:t>
            </w:r>
            <w:proofErr w:type="spellStart"/>
            <w:r>
              <w:rPr>
                <w:rFonts w:eastAsia="Times New Roman"/>
              </w:rPr>
              <w:t>mean</w:t>
            </w:r>
            <w:proofErr w:type="spellEnd"/>
          </w:p>
        </w:tc>
        <w:tc>
          <w:tcPr>
            <w:tcW w:w="0" w:type="auto"/>
            <w:tcMar>
              <w:top w:w="113" w:type="dxa"/>
              <w:left w:w="113" w:type="dxa"/>
              <w:bottom w:w="113" w:type="dxa"/>
              <w:right w:w="113" w:type="dxa"/>
            </w:tcMar>
            <w:hideMark/>
          </w:tcPr>
          <w:p w14:paraId="171A9ED0" w14:textId="77777777" w:rsidR="008F699C" w:rsidRDefault="008F699C" w:rsidP="003E7F10">
            <w:pPr>
              <w:spacing w:line="480" w:lineRule="auto"/>
              <w:jc w:val="center"/>
              <w:rPr>
                <w:rFonts w:eastAsia="Times New Roman"/>
              </w:rPr>
            </w:pPr>
            <w:r>
              <w:rPr>
                <w:rFonts w:eastAsia="Times New Roman"/>
              </w:rPr>
              <w:t xml:space="preserve">0.00 </w:t>
            </w:r>
            <w:r>
              <w:rPr>
                <w:rFonts w:eastAsia="Times New Roman"/>
                <w:vertAlign w:val="superscript"/>
              </w:rPr>
              <w:t>*</w:t>
            </w:r>
          </w:p>
        </w:tc>
        <w:tc>
          <w:tcPr>
            <w:tcW w:w="0" w:type="auto"/>
            <w:tcMar>
              <w:top w:w="113" w:type="dxa"/>
              <w:left w:w="113" w:type="dxa"/>
              <w:bottom w:w="113" w:type="dxa"/>
              <w:right w:w="113" w:type="dxa"/>
            </w:tcMar>
            <w:hideMark/>
          </w:tcPr>
          <w:p w14:paraId="734B4423" w14:textId="77777777" w:rsidR="008F699C" w:rsidRDefault="008F699C" w:rsidP="003E7F10">
            <w:pPr>
              <w:spacing w:line="480" w:lineRule="auto"/>
              <w:jc w:val="center"/>
              <w:rPr>
                <w:rFonts w:eastAsia="Times New Roman"/>
              </w:rPr>
            </w:pPr>
            <w:r>
              <w:rPr>
                <w:rFonts w:eastAsia="Times New Roman"/>
              </w:rPr>
              <w:t>0.00</w:t>
            </w:r>
          </w:p>
        </w:tc>
        <w:tc>
          <w:tcPr>
            <w:tcW w:w="0" w:type="auto"/>
            <w:tcMar>
              <w:top w:w="113" w:type="dxa"/>
              <w:left w:w="113" w:type="dxa"/>
              <w:bottom w:w="113" w:type="dxa"/>
              <w:right w:w="113" w:type="dxa"/>
            </w:tcMar>
            <w:hideMark/>
          </w:tcPr>
          <w:p w14:paraId="2981E3DC" w14:textId="77777777" w:rsidR="008F699C" w:rsidRDefault="008F699C" w:rsidP="003E7F10">
            <w:pPr>
              <w:spacing w:line="480" w:lineRule="auto"/>
              <w:jc w:val="center"/>
              <w:rPr>
                <w:rFonts w:eastAsia="Times New Roman"/>
              </w:rPr>
            </w:pPr>
            <w:r>
              <w:rPr>
                <w:rFonts w:eastAsia="Times New Roman"/>
              </w:rPr>
              <w:t>0.00 – 0.01</w:t>
            </w:r>
          </w:p>
        </w:tc>
        <w:tc>
          <w:tcPr>
            <w:tcW w:w="0" w:type="auto"/>
            <w:tcMar>
              <w:top w:w="113" w:type="dxa"/>
              <w:left w:w="113" w:type="dxa"/>
              <w:bottom w:w="113" w:type="dxa"/>
              <w:right w:w="113" w:type="dxa"/>
            </w:tcMar>
            <w:hideMark/>
          </w:tcPr>
          <w:p w14:paraId="770F2D2F" w14:textId="77777777" w:rsidR="008F699C" w:rsidRDefault="008F699C" w:rsidP="003E7F10">
            <w:pPr>
              <w:spacing w:line="480" w:lineRule="auto"/>
              <w:jc w:val="center"/>
              <w:rPr>
                <w:rFonts w:eastAsia="Times New Roman"/>
              </w:rPr>
            </w:pPr>
            <w:r>
              <w:rPr>
                <w:rFonts w:eastAsia="Times New Roman"/>
              </w:rPr>
              <w:t>2.24</w:t>
            </w:r>
          </w:p>
        </w:tc>
        <w:tc>
          <w:tcPr>
            <w:tcW w:w="0" w:type="auto"/>
            <w:tcMar>
              <w:top w:w="113" w:type="dxa"/>
              <w:left w:w="113" w:type="dxa"/>
              <w:bottom w:w="113" w:type="dxa"/>
              <w:right w:w="113" w:type="dxa"/>
            </w:tcMar>
            <w:hideMark/>
          </w:tcPr>
          <w:p w14:paraId="1C45621B" w14:textId="77777777" w:rsidR="008F699C" w:rsidRDefault="008F699C" w:rsidP="003E7F10">
            <w:pPr>
              <w:spacing w:line="480" w:lineRule="auto"/>
              <w:jc w:val="center"/>
              <w:rPr>
                <w:rFonts w:eastAsia="Times New Roman"/>
              </w:rPr>
            </w:pPr>
            <w:r>
              <w:rPr>
                <w:rStyle w:val="Strong"/>
                <w:rFonts w:eastAsia="Times New Roman"/>
              </w:rPr>
              <w:t>0.026</w:t>
            </w:r>
          </w:p>
        </w:tc>
      </w:tr>
      <w:tr w:rsidR="008F699C" w14:paraId="1233E628" w14:textId="77777777" w:rsidTr="008F699C">
        <w:trPr>
          <w:trHeight w:val="732"/>
        </w:trPr>
        <w:tc>
          <w:tcPr>
            <w:tcW w:w="0" w:type="auto"/>
            <w:tcMar>
              <w:top w:w="113" w:type="dxa"/>
              <w:left w:w="113" w:type="dxa"/>
              <w:bottom w:w="113" w:type="dxa"/>
              <w:right w:w="113" w:type="dxa"/>
            </w:tcMar>
            <w:hideMark/>
          </w:tcPr>
          <w:p w14:paraId="795D7487"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Karasburg</w:t>
            </w:r>
            <w:proofErr w:type="spellEnd"/>
            <w:r>
              <w:rPr>
                <w:rFonts w:eastAsia="Times New Roman"/>
              </w:rPr>
              <w:t>] *</w:t>
            </w:r>
            <w:r>
              <w:rPr>
                <w:rFonts w:eastAsia="Times New Roman"/>
              </w:rPr>
              <w:br/>
            </w:r>
            <w:proofErr w:type="spellStart"/>
            <w:r>
              <w:rPr>
                <w:rFonts w:eastAsia="Times New Roman"/>
              </w:rPr>
              <w:t>Treatment</w:t>
            </w:r>
            <w:proofErr w:type="spellEnd"/>
          </w:p>
        </w:tc>
        <w:tc>
          <w:tcPr>
            <w:tcW w:w="0" w:type="auto"/>
            <w:tcMar>
              <w:top w:w="113" w:type="dxa"/>
              <w:left w:w="113" w:type="dxa"/>
              <w:bottom w:w="113" w:type="dxa"/>
              <w:right w:w="113" w:type="dxa"/>
            </w:tcMar>
            <w:hideMark/>
          </w:tcPr>
          <w:p w14:paraId="114C66E4" w14:textId="77777777" w:rsidR="008F699C" w:rsidRDefault="008F699C" w:rsidP="003E7F10">
            <w:pPr>
              <w:spacing w:line="480" w:lineRule="auto"/>
              <w:jc w:val="center"/>
              <w:rPr>
                <w:rFonts w:eastAsia="Times New Roman"/>
              </w:rPr>
            </w:pPr>
            <w:r>
              <w:rPr>
                <w:rFonts w:eastAsia="Times New Roman"/>
              </w:rPr>
              <w:t xml:space="preserve">-0.08 </w:t>
            </w:r>
            <w:r>
              <w:rPr>
                <w:rFonts w:eastAsia="Times New Roman"/>
                <w:vertAlign w:val="superscript"/>
              </w:rPr>
              <w:t>***</w:t>
            </w:r>
          </w:p>
        </w:tc>
        <w:tc>
          <w:tcPr>
            <w:tcW w:w="0" w:type="auto"/>
            <w:tcMar>
              <w:top w:w="113" w:type="dxa"/>
              <w:left w:w="113" w:type="dxa"/>
              <w:bottom w:w="113" w:type="dxa"/>
              <w:right w:w="113" w:type="dxa"/>
            </w:tcMar>
            <w:hideMark/>
          </w:tcPr>
          <w:p w14:paraId="3B13F871" w14:textId="77777777" w:rsidR="008F699C" w:rsidRDefault="008F699C" w:rsidP="003E7F10">
            <w:pPr>
              <w:spacing w:line="480" w:lineRule="auto"/>
              <w:jc w:val="center"/>
              <w:rPr>
                <w:rFonts w:eastAsia="Times New Roman"/>
              </w:rPr>
            </w:pPr>
            <w:r>
              <w:rPr>
                <w:rFonts w:eastAsia="Times New Roman"/>
              </w:rPr>
              <w:t>0.02</w:t>
            </w:r>
          </w:p>
        </w:tc>
        <w:tc>
          <w:tcPr>
            <w:tcW w:w="0" w:type="auto"/>
            <w:tcMar>
              <w:top w:w="113" w:type="dxa"/>
              <w:left w:w="113" w:type="dxa"/>
              <w:bottom w:w="113" w:type="dxa"/>
              <w:right w:w="113" w:type="dxa"/>
            </w:tcMar>
            <w:hideMark/>
          </w:tcPr>
          <w:p w14:paraId="082EE910" w14:textId="77777777" w:rsidR="008F699C" w:rsidRDefault="008F699C" w:rsidP="003E7F10">
            <w:pPr>
              <w:spacing w:line="480" w:lineRule="auto"/>
              <w:jc w:val="center"/>
              <w:rPr>
                <w:rFonts w:eastAsia="Times New Roman"/>
              </w:rPr>
            </w:pPr>
            <w:r>
              <w:rPr>
                <w:rFonts w:eastAsia="Times New Roman"/>
              </w:rPr>
              <w:t>-0.11 – -0.05</w:t>
            </w:r>
          </w:p>
        </w:tc>
        <w:tc>
          <w:tcPr>
            <w:tcW w:w="0" w:type="auto"/>
            <w:tcMar>
              <w:top w:w="113" w:type="dxa"/>
              <w:left w:w="113" w:type="dxa"/>
              <w:bottom w:w="113" w:type="dxa"/>
              <w:right w:w="113" w:type="dxa"/>
            </w:tcMar>
            <w:hideMark/>
          </w:tcPr>
          <w:p w14:paraId="0AAFAE68" w14:textId="77777777" w:rsidR="008F699C" w:rsidRDefault="008F699C" w:rsidP="003E7F10">
            <w:pPr>
              <w:spacing w:line="480" w:lineRule="auto"/>
              <w:jc w:val="center"/>
              <w:rPr>
                <w:rFonts w:eastAsia="Times New Roman"/>
              </w:rPr>
            </w:pPr>
            <w:r>
              <w:rPr>
                <w:rFonts w:eastAsia="Times New Roman"/>
              </w:rPr>
              <w:t>-5.35</w:t>
            </w:r>
          </w:p>
        </w:tc>
        <w:tc>
          <w:tcPr>
            <w:tcW w:w="0" w:type="auto"/>
            <w:tcMar>
              <w:top w:w="113" w:type="dxa"/>
              <w:left w:w="113" w:type="dxa"/>
              <w:bottom w:w="113" w:type="dxa"/>
              <w:right w:w="113" w:type="dxa"/>
            </w:tcMar>
            <w:hideMark/>
          </w:tcPr>
          <w:p w14:paraId="10C289FA" w14:textId="77777777" w:rsidR="008F699C" w:rsidRDefault="008F699C" w:rsidP="003E7F10">
            <w:pPr>
              <w:spacing w:line="480" w:lineRule="auto"/>
              <w:jc w:val="center"/>
              <w:rPr>
                <w:rFonts w:eastAsia="Times New Roman"/>
              </w:rPr>
            </w:pPr>
            <w:r>
              <w:rPr>
                <w:rStyle w:val="Strong"/>
                <w:rFonts w:eastAsia="Times New Roman"/>
              </w:rPr>
              <w:t>&lt;0.001</w:t>
            </w:r>
          </w:p>
        </w:tc>
      </w:tr>
      <w:tr w:rsidR="008F699C" w14:paraId="63C66B7B" w14:textId="77777777" w:rsidTr="008F699C">
        <w:trPr>
          <w:trHeight w:val="742"/>
        </w:trPr>
        <w:tc>
          <w:tcPr>
            <w:tcW w:w="0" w:type="auto"/>
            <w:tcMar>
              <w:top w:w="113" w:type="dxa"/>
              <w:left w:w="113" w:type="dxa"/>
              <w:bottom w:w="113" w:type="dxa"/>
              <w:right w:w="113" w:type="dxa"/>
            </w:tcMar>
            <w:hideMark/>
          </w:tcPr>
          <w:p w14:paraId="6C11580E"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Otavi</w:t>
            </w:r>
            <w:proofErr w:type="spellEnd"/>
            <w:r>
              <w:rPr>
                <w:rFonts w:eastAsia="Times New Roman"/>
              </w:rPr>
              <w:t>] *</w:t>
            </w:r>
            <w:r>
              <w:rPr>
                <w:rFonts w:eastAsia="Times New Roman"/>
              </w:rPr>
              <w:br/>
            </w:r>
            <w:proofErr w:type="spellStart"/>
            <w:r>
              <w:rPr>
                <w:rFonts w:eastAsia="Times New Roman"/>
              </w:rPr>
              <w:t>Treatment</w:t>
            </w:r>
            <w:proofErr w:type="spellEnd"/>
          </w:p>
        </w:tc>
        <w:tc>
          <w:tcPr>
            <w:tcW w:w="0" w:type="auto"/>
            <w:tcMar>
              <w:top w:w="113" w:type="dxa"/>
              <w:left w:w="113" w:type="dxa"/>
              <w:bottom w:w="113" w:type="dxa"/>
              <w:right w:w="113" w:type="dxa"/>
            </w:tcMar>
            <w:hideMark/>
          </w:tcPr>
          <w:p w14:paraId="706C14E2" w14:textId="77777777" w:rsidR="008F699C" w:rsidRDefault="008F699C" w:rsidP="003E7F10">
            <w:pPr>
              <w:spacing w:line="480" w:lineRule="auto"/>
              <w:jc w:val="center"/>
              <w:rPr>
                <w:rFonts w:eastAsia="Times New Roman"/>
              </w:rPr>
            </w:pPr>
            <w:r>
              <w:rPr>
                <w:rFonts w:eastAsia="Times New Roman"/>
              </w:rPr>
              <w:t xml:space="preserve">-0.02 </w:t>
            </w:r>
          </w:p>
        </w:tc>
        <w:tc>
          <w:tcPr>
            <w:tcW w:w="0" w:type="auto"/>
            <w:tcMar>
              <w:top w:w="113" w:type="dxa"/>
              <w:left w:w="113" w:type="dxa"/>
              <w:bottom w:w="113" w:type="dxa"/>
              <w:right w:w="113" w:type="dxa"/>
            </w:tcMar>
            <w:hideMark/>
          </w:tcPr>
          <w:p w14:paraId="7D6A0F6B" w14:textId="77777777" w:rsidR="008F699C" w:rsidRDefault="008F699C" w:rsidP="003E7F10">
            <w:pPr>
              <w:spacing w:line="480" w:lineRule="auto"/>
              <w:jc w:val="center"/>
              <w:rPr>
                <w:rFonts w:eastAsia="Times New Roman"/>
              </w:rPr>
            </w:pPr>
            <w:r>
              <w:rPr>
                <w:rFonts w:eastAsia="Times New Roman"/>
              </w:rPr>
              <w:t>0.01</w:t>
            </w:r>
          </w:p>
        </w:tc>
        <w:tc>
          <w:tcPr>
            <w:tcW w:w="0" w:type="auto"/>
            <w:tcMar>
              <w:top w:w="113" w:type="dxa"/>
              <w:left w:w="113" w:type="dxa"/>
              <w:bottom w:w="113" w:type="dxa"/>
              <w:right w:w="113" w:type="dxa"/>
            </w:tcMar>
            <w:hideMark/>
          </w:tcPr>
          <w:p w14:paraId="68DE7CAC" w14:textId="77777777" w:rsidR="008F699C" w:rsidRDefault="008F699C" w:rsidP="003E7F10">
            <w:pPr>
              <w:spacing w:line="480" w:lineRule="auto"/>
              <w:jc w:val="center"/>
              <w:rPr>
                <w:rFonts w:eastAsia="Times New Roman"/>
              </w:rPr>
            </w:pPr>
            <w:r>
              <w:rPr>
                <w:rFonts w:eastAsia="Times New Roman"/>
              </w:rPr>
              <w:t>-0.05 – 0.01</w:t>
            </w:r>
          </w:p>
        </w:tc>
        <w:tc>
          <w:tcPr>
            <w:tcW w:w="0" w:type="auto"/>
            <w:tcMar>
              <w:top w:w="113" w:type="dxa"/>
              <w:left w:w="113" w:type="dxa"/>
              <w:bottom w:w="113" w:type="dxa"/>
              <w:right w:w="113" w:type="dxa"/>
            </w:tcMar>
            <w:hideMark/>
          </w:tcPr>
          <w:p w14:paraId="3A61B59D" w14:textId="77777777" w:rsidR="008F699C" w:rsidRDefault="008F699C" w:rsidP="003E7F10">
            <w:pPr>
              <w:spacing w:line="480" w:lineRule="auto"/>
              <w:jc w:val="center"/>
              <w:rPr>
                <w:rFonts w:eastAsia="Times New Roman"/>
              </w:rPr>
            </w:pPr>
            <w:r>
              <w:rPr>
                <w:rFonts w:eastAsia="Times New Roman"/>
              </w:rPr>
              <w:t>-1.28</w:t>
            </w:r>
          </w:p>
        </w:tc>
        <w:tc>
          <w:tcPr>
            <w:tcW w:w="0" w:type="auto"/>
            <w:tcMar>
              <w:top w:w="113" w:type="dxa"/>
              <w:left w:w="113" w:type="dxa"/>
              <w:bottom w:w="113" w:type="dxa"/>
              <w:right w:w="113" w:type="dxa"/>
            </w:tcMar>
            <w:hideMark/>
          </w:tcPr>
          <w:p w14:paraId="51812DC9" w14:textId="77777777" w:rsidR="008F699C" w:rsidRDefault="008F699C" w:rsidP="003E7F10">
            <w:pPr>
              <w:spacing w:line="480" w:lineRule="auto"/>
              <w:jc w:val="center"/>
              <w:rPr>
                <w:rFonts w:eastAsia="Times New Roman"/>
              </w:rPr>
            </w:pPr>
            <w:r>
              <w:rPr>
                <w:rFonts w:eastAsia="Times New Roman"/>
              </w:rPr>
              <w:t>0.202</w:t>
            </w:r>
          </w:p>
        </w:tc>
      </w:tr>
      <w:tr w:rsidR="008F699C" w14:paraId="2D68CC28" w14:textId="77777777" w:rsidTr="008F699C">
        <w:trPr>
          <w:trHeight w:val="732"/>
        </w:trPr>
        <w:tc>
          <w:tcPr>
            <w:tcW w:w="0" w:type="auto"/>
            <w:tcMar>
              <w:top w:w="113" w:type="dxa"/>
              <w:left w:w="113" w:type="dxa"/>
              <w:bottom w:w="113" w:type="dxa"/>
              <w:right w:w="113" w:type="dxa"/>
            </w:tcMar>
            <w:hideMark/>
          </w:tcPr>
          <w:p w14:paraId="4E164A5D" w14:textId="77777777" w:rsidR="008F699C" w:rsidRDefault="008F699C" w:rsidP="003E7F10">
            <w:pPr>
              <w:spacing w:line="480" w:lineRule="auto"/>
              <w:rPr>
                <w:rFonts w:eastAsia="Times New Roman"/>
              </w:rPr>
            </w:pPr>
            <w:r>
              <w:rPr>
                <w:rFonts w:eastAsia="Times New Roman"/>
              </w:rPr>
              <w:lastRenderedPageBreak/>
              <w:t>Population [Stampriet] *</w:t>
            </w:r>
            <w:r>
              <w:rPr>
                <w:rFonts w:eastAsia="Times New Roman"/>
              </w:rPr>
              <w:br/>
            </w:r>
            <w:proofErr w:type="spellStart"/>
            <w:r>
              <w:rPr>
                <w:rFonts w:eastAsia="Times New Roman"/>
              </w:rPr>
              <w:t>Treatment</w:t>
            </w:r>
            <w:proofErr w:type="spellEnd"/>
          </w:p>
        </w:tc>
        <w:tc>
          <w:tcPr>
            <w:tcW w:w="0" w:type="auto"/>
            <w:tcMar>
              <w:top w:w="113" w:type="dxa"/>
              <w:left w:w="113" w:type="dxa"/>
              <w:bottom w:w="113" w:type="dxa"/>
              <w:right w:w="113" w:type="dxa"/>
            </w:tcMar>
            <w:hideMark/>
          </w:tcPr>
          <w:p w14:paraId="482FB537" w14:textId="77777777" w:rsidR="008F699C" w:rsidRDefault="008F699C" w:rsidP="003E7F10">
            <w:pPr>
              <w:spacing w:line="480" w:lineRule="auto"/>
              <w:jc w:val="center"/>
              <w:rPr>
                <w:rFonts w:eastAsia="Times New Roman"/>
              </w:rPr>
            </w:pPr>
            <w:r>
              <w:rPr>
                <w:rFonts w:eastAsia="Times New Roman"/>
              </w:rPr>
              <w:t xml:space="preserve">-0.06 </w:t>
            </w:r>
            <w:r>
              <w:rPr>
                <w:rFonts w:eastAsia="Times New Roman"/>
                <w:vertAlign w:val="superscript"/>
              </w:rPr>
              <w:t>***</w:t>
            </w:r>
          </w:p>
        </w:tc>
        <w:tc>
          <w:tcPr>
            <w:tcW w:w="0" w:type="auto"/>
            <w:tcMar>
              <w:top w:w="113" w:type="dxa"/>
              <w:left w:w="113" w:type="dxa"/>
              <w:bottom w:w="113" w:type="dxa"/>
              <w:right w:w="113" w:type="dxa"/>
            </w:tcMar>
            <w:hideMark/>
          </w:tcPr>
          <w:p w14:paraId="6947DA3E" w14:textId="77777777" w:rsidR="008F699C" w:rsidRDefault="008F699C" w:rsidP="003E7F10">
            <w:pPr>
              <w:spacing w:line="480" w:lineRule="auto"/>
              <w:jc w:val="center"/>
              <w:rPr>
                <w:rFonts w:eastAsia="Times New Roman"/>
              </w:rPr>
            </w:pPr>
            <w:r>
              <w:rPr>
                <w:rFonts w:eastAsia="Times New Roman"/>
              </w:rPr>
              <w:t>0.02</w:t>
            </w:r>
          </w:p>
        </w:tc>
        <w:tc>
          <w:tcPr>
            <w:tcW w:w="0" w:type="auto"/>
            <w:tcMar>
              <w:top w:w="113" w:type="dxa"/>
              <w:left w:w="113" w:type="dxa"/>
              <w:bottom w:w="113" w:type="dxa"/>
              <w:right w:w="113" w:type="dxa"/>
            </w:tcMar>
            <w:hideMark/>
          </w:tcPr>
          <w:p w14:paraId="048C5F82" w14:textId="77777777" w:rsidR="008F699C" w:rsidRDefault="008F699C" w:rsidP="003E7F10">
            <w:pPr>
              <w:spacing w:line="480" w:lineRule="auto"/>
              <w:jc w:val="center"/>
              <w:rPr>
                <w:rFonts w:eastAsia="Times New Roman"/>
              </w:rPr>
            </w:pPr>
            <w:r>
              <w:rPr>
                <w:rFonts w:eastAsia="Times New Roman"/>
              </w:rPr>
              <w:t>-0.09 – -0.03</w:t>
            </w:r>
          </w:p>
        </w:tc>
        <w:tc>
          <w:tcPr>
            <w:tcW w:w="0" w:type="auto"/>
            <w:tcMar>
              <w:top w:w="113" w:type="dxa"/>
              <w:left w:w="113" w:type="dxa"/>
              <w:bottom w:w="113" w:type="dxa"/>
              <w:right w:w="113" w:type="dxa"/>
            </w:tcMar>
            <w:hideMark/>
          </w:tcPr>
          <w:p w14:paraId="1838AFAF" w14:textId="77777777" w:rsidR="008F699C" w:rsidRDefault="008F699C" w:rsidP="003E7F10">
            <w:pPr>
              <w:spacing w:line="480" w:lineRule="auto"/>
              <w:jc w:val="center"/>
              <w:rPr>
                <w:rFonts w:eastAsia="Times New Roman"/>
              </w:rPr>
            </w:pPr>
            <w:r>
              <w:rPr>
                <w:rFonts w:eastAsia="Times New Roman"/>
              </w:rPr>
              <w:t>-4.07</w:t>
            </w:r>
          </w:p>
        </w:tc>
        <w:tc>
          <w:tcPr>
            <w:tcW w:w="0" w:type="auto"/>
            <w:tcMar>
              <w:top w:w="113" w:type="dxa"/>
              <w:left w:w="113" w:type="dxa"/>
              <w:bottom w:w="113" w:type="dxa"/>
              <w:right w:w="113" w:type="dxa"/>
            </w:tcMar>
            <w:hideMark/>
          </w:tcPr>
          <w:p w14:paraId="51B87B8E" w14:textId="77777777" w:rsidR="008F699C" w:rsidRDefault="008F699C" w:rsidP="003E7F10">
            <w:pPr>
              <w:spacing w:line="480" w:lineRule="auto"/>
              <w:jc w:val="center"/>
              <w:rPr>
                <w:rFonts w:eastAsia="Times New Roman"/>
              </w:rPr>
            </w:pPr>
            <w:r>
              <w:rPr>
                <w:rStyle w:val="Strong"/>
                <w:rFonts w:eastAsia="Times New Roman"/>
              </w:rPr>
              <w:t>&lt;0.001</w:t>
            </w:r>
          </w:p>
        </w:tc>
      </w:tr>
      <w:tr w:rsidR="008F699C" w14:paraId="45E79A2C" w14:textId="77777777" w:rsidTr="008F699C">
        <w:trPr>
          <w:trHeight w:val="445"/>
        </w:trPr>
        <w:tc>
          <w:tcPr>
            <w:tcW w:w="0" w:type="auto"/>
            <w:tcBorders>
              <w:top w:val="single" w:sz="6" w:space="0" w:color="auto"/>
              <w:left w:val="nil"/>
              <w:bottom w:val="nil"/>
              <w:right w:val="nil"/>
            </w:tcBorders>
            <w:tcMar>
              <w:top w:w="57" w:type="dxa"/>
              <w:left w:w="113" w:type="dxa"/>
              <w:bottom w:w="57" w:type="dxa"/>
              <w:right w:w="113" w:type="dxa"/>
            </w:tcMar>
            <w:hideMark/>
          </w:tcPr>
          <w:p w14:paraId="286CDEA5" w14:textId="77777777" w:rsidR="008F699C" w:rsidRDefault="008F699C" w:rsidP="003E7F10">
            <w:pPr>
              <w:spacing w:line="480" w:lineRule="auto"/>
              <w:rPr>
                <w:rFonts w:eastAsia="Times New Roman"/>
              </w:rPr>
            </w:pPr>
            <w:r>
              <w:rPr>
                <w:rFonts w:eastAsia="Times New Roman"/>
              </w:rPr>
              <w:t>Observations</w:t>
            </w:r>
          </w:p>
        </w:tc>
        <w:tc>
          <w:tcPr>
            <w:tcW w:w="0" w:type="auto"/>
            <w:gridSpan w:val="5"/>
            <w:tcBorders>
              <w:top w:val="single" w:sz="6" w:space="0" w:color="auto"/>
              <w:left w:val="nil"/>
              <w:bottom w:val="nil"/>
              <w:right w:val="nil"/>
            </w:tcBorders>
            <w:tcMar>
              <w:top w:w="57" w:type="dxa"/>
              <w:left w:w="113" w:type="dxa"/>
              <w:bottom w:w="57" w:type="dxa"/>
              <w:right w:w="113" w:type="dxa"/>
            </w:tcMar>
            <w:hideMark/>
          </w:tcPr>
          <w:p w14:paraId="73A617AF" w14:textId="77777777" w:rsidR="008F699C" w:rsidRDefault="008F699C" w:rsidP="003E7F10">
            <w:pPr>
              <w:spacing w:line="480" w:lineRule="auto"/>
              <w:rPr>
                <w:rFonts w:eastAsia="Times New Roman"/>
              </w:rPr>
            </w:pPr>
            <w:r>
              <w:rPr>
                <w:rFonts w:eastAsia="Times New Roman"/>
              </w:rPr>
              <w:t>309</w:t>
            </w:r>
          </w:p>
        </w:tc>
      </w:tr>
      <w:tr w:rsidR="008F699C" w14:paraId="6FB093F9" w14:textId="77777777" w:rsidTr="008F699C">
        <w:trPr>
          <w:trHeight w:val="445"/>
        </w:trPr>
        <w:tc>
          <w:tcPr>
            <w:tcW w:w="0" w:type="auto"/>
            <w:tcMar>
              <w:top w:w="57" w:type="dxa"/>
              <w:left w:w="113" w:type="dxa"/>
              <w:bottom w:w="57" w:type="dxa"/>
              <w:right w:w="113" w:type="dxa"/>
            </w:tcMar>
            <w:hideMark/>
          </w:tcPr>
          <w:p w14:paraId="61125EBA" w14:textId="77777777" w:rsidR="008F699C" w:rsidRDefault="008F699C" w:rsidP="003E7F10">
            <w:pPr>
              <w:spacing w:line="480" w:lineRule="auto"/>
              <w:rPr>
                <w:rFonts w:eastAsia="Times New Roman"/>
              </w:rPr>
            </w:pPr>
            <w:r>
              <w:rPr>
                <w:rFonts w:eastAsia="Times New Roman"/>
              </w:rPr>
              <w:t>R</w:t>
            </w:r>
            <w:r>
              <w:rPr>
                <w:rFonts w:eastAsia="Times New Roman"/>
                <w:vertAlign w:val="superscript"/>
              </w:rPr>
              <w:t>2</w:t>
            </w:r>
            <w:r>
              <w:rPr>
                <w:rFonts w:eastAsia="Times New Roman"/>
              </w:rPr>
              <w:t xml:space="preserve"> / R</w:t>
            </w:r>
            <w:r>
              <w:rPr>
                <w:rFonts w:eastAsia="Times New Roman"/>
                <w:vertAlign w:val="superscript"/>
              </w:rPr>
              <w:t>2</w:t>
            </w:r>
            <w:r>
              <w:rPr>
                <w:rFonts w:eastAsia="Times New Roman"/>
              </w:rPr>
              <w:t xml:space="preserve"> </w:t>
            </w:r>
            <w:proofErr w:type="spellStart"/>
            <w:r>
              <w:rPr>
                <w:rFonts w:eastAsia="Times New Roman"/>
              </w:rPr>
              <w:t>adjusted</w:t>
            </w:r>
            <w:proofErr w:type="spellEnd"/>
          </w:p>
        </w:tc>
        <w:tc>
          <w:tcPr>
            <w:tcW w:w="0" w:type="auto"/>
            <w:gridSpan w:val="5"/>
            <w:tcMar>
              <w:top w:w="57" w:type="dxa"/>
              <w:left w:w="113" w:type="dxa"/>
              <w:bottom w:w="57" w:type="dxa"/>
              <w:right w:w="113" w:type="dxa"/>
            </w:tcMar>
            <w:hideMark/>
          </w:tcPr>
          <w:p w14:paraId="18C8F01F" w14:textId="77777777" w:rsidR="008F699C" w:rsidRDefault="008F699C" w:rsidP="003E7F10">
            <w:pPr>
              <w:spacing w:line="480" w:lineRule="auto"/>
              <w:rPr>
                <w:rFonts w:eastAsia="Times New Roman"/>
              </w:rPr>
            </w:pPr>
            <w:r>
              <w:rPr>
                <w:rFonts w:eastAsia="Times New Roman"/>
              </w:rPr>
              <w:t>0.409 / 0.389</w:t>
            </w:r>
          </w:p>
        </w:tc>
      </w:tr>
      <w:tr w:rsidR="008F699C" w14:paraId="6DF18DB4" w14:textId="77777777" w:rsidTr="008F699C">
        <w:trPr>
          <w:trHeight w:val="435"/>
        </w:trPr>
        <w:tc>
          <w:tcPr>
            <w:tcW w:w="0" w:type="auto"/>
            <w:tcMar>
              <w:top w:w="57" w:type="dxa"/>
              <w:left w:w="113" w:type="dxa"/>
              <w:bottom w:w="57" w:type="dxa"/>
              <w:right w:w="113" w:type="dxa"/>
            </w:tcMar>
            <w:hideMark/>
          </w:tcPr>
          <w:p w14:paraId="6429B8EE" w14:textId="77777777" w:rsidR="008F699C" w:rsidRDefault="008F699C" w:rsidP="003E7F10">
            <w:pPr>
              <w:spacing w:line="480" w:lineRule="auto"/>
              <w:rPr>
                <w:rFonts w:eastAsia="Times New Roman"/>
              </w:rPr>
            </w:pPr>
            <w:r>
              <w:rPr>
                <w:rFonts w:eastAsia="Times New Roman"/>
              </w:rPr>
              <w:t>AIC</w:t>
            </w:r>
          </w:p>
        </w:tc>
        <w:tc>
          <w:tcPr>
            <w:tcW w:w="0" w:type="auto"/>
            <w:gridSpan w:val="5"/>
            <w:tcMar>
              <w:top w:w="57" w:type="dxa"/>
              <w:left w:w="113" w:type="dxa"/>
              <w:bottom w:w="57" w:type="dxa"/>
              <w:right w:w="113" w:type="dxa"/>
            </w:tcMar>
            <w:hideMark/>
          </w:tcPr>
          <w:p w14:paraId="2FA87DDF" w14:textId="77777777" w:rsidR="008F699C" w:rsidRDefault="008F699C" w:rsidP="003E7F10">
            <w:pPr>
              <w:spacing w:line="480" w:lineRule="auto"/>
              <w:rPr>
                <w:rFonts w:eastAsia="Times New Roman"/>
              </w:rPr>
            </w:pPr>
            <w:r>
              <w:rPr>
                <w:rFonts w:eastAsia="Times New Roman"/>
              </w:rPr>
              <w:t>407.455</w:t>
            </w:r>
          </w:p>
        </w:tc>
      </w:tr>
      <w:tr w:rsidR="008F699C" w14:paraId="478669BE" w14:textId="77777777" w:rsidTr="008F699C">
        <w:trPr>
          <w:trHeight w:val="435"/>
        </w:trPr>
        <w:tc>
          <w:tcPr>
            <w:tcW w:w="0" w:type="auto"/>
            <w:tcMar>
              <w:top w:w="57" w:type="dxa"/>
              <w:left w:w="113" w:type="dxa"/>
              <w:bottom w:w="57" w:type="dxa"/>
              <w:right w:w="113" w:type="dxa"/>
            </w:tcMar>
            <w:hideMark/>
          </w:tcPr>
          <w:p w14:paraId="66D62D59" w14:textId="77777777" w:rsidR="008F699C" w:rsidRDefault="008F699C" w:rsidP="003E7F10">
            <w:pPr>
              <w:spacing w:line="480" w:lineRule="auto"/>
              <w:rPr>
                <w:rFonts w:eastAsia="Times New Roman"/>
              </w:rPr>
            </w:pPr>
            <w:r>
              <w:rPr>
                <w:rFonts w:eastAsia="Times New Roman"/>
              </w:rPr>
              <w:t>F-</w:t>
            </w:r>
            <w:proofErr w:type="spellStart"/>
            <w:r>
              <w:rPr>
                <w:rFonts w:eastAsia="Times New Roman"/>
              </w:rPr>
              <w:t>statistic</w:t>
            </w:r>
            <w:proofErr w:type="spellEnd"/>
          </w:p>
        </w:tc>
        <w:tc>
          <w:tcPr>
            <w:tcW w:w="0" w:type="auto"/>
            <w:gridSpan w:val="5"/>
            <w:tcMar>
              <w:top w:w="57" w:type="dxa"/>
              <w:left w:w="113" w:type="dxa"/>
              <w:bottom w:w="57" w:type="dxa"/>
              <w:right w:w="113" w:type="dxa"/>
            </w:tcMar>
            <w:hideMark/>
          </w:tcPr>
          <w:p w14:paraId="41968C05" w14:textId="77777777" w:rsidR="008F699C" w:rsidRDefault="008F699C" w:rsidP="003E7F10">
            <w:pPr>
              <w:spacing w:line="480" w:lineRule="auto"/>
              <w:rPr>
                <w:rFonts w:eastAsia="Times New Roman"/>
              </w:rPr>
            </w:pPr>
            <w:r>
              <w:rPr>
                <w:rFonts w:eastAsia="Times New Roman"/>
              </w:rPr>
              <w:t>20.61 on 10 and 298 DF</w:t>
            </w:r>
          </w:p>
        </w:tc>
      </w:tr>
      <w:tr w:rsidR="008F699C" w14:paraId="14CAF7A5" w14:textId="77777777" w:rsidTr="008F699C">
        <w:trPr>
          <w:trHeight w:val="445"/>
        </w:trPr>
        <w:tc>
          <w:tcPr>
            <w:tcW w:w="0" w:type="auto"/>
            <w:tcMar>
              <w:top w:w="57" w:type="dxa"/>
              <w:left w:w="113" w:type="dxa"/>
              <w:bottom w:w="57" w:type="dxa"/>
              <w:right w:w="113" w:type="dxa"/>
            </w:tcMar>
            <w:hideMark/>
          </w:tcPr>
          <w:p w14:paraId="0A937445" w14:textId="77777777" w:rsidR="008F699C" w:rsidRDefault="008F699C" w:rsidP="003E7F10">
            <w:pPr>
              <w:spacing w:line="480" w:lineRule="auto"/>
              <w:rPr>
                <w:rFonts w:eastAsia="Times New Roman"/>
              </w:rPr>
            </w:pPr>
            <w:r>
              <w:rPr>
                <w:rFonts w:eastAsia="Times New Roman"/>
              </w:rPr>
              <w:t>p-</w:t>
            </w:r>
            <w:proofErr w:type="spellStart"/>
            <w:r>
              <w:rPr>
                <w:rFonts w:eastAsia="Times New Roman"/>
              </w:rPr>
              <w:t>value</w:t>
            </w:r>
            <w:proofErr w:type="spellEnd"/>
          </w:p>
        </w:tc>
        <w:tc>
          <w:tcPr>
            <w:tcW w:w="0" w:type="auto"/>
            <w:gridSpan w:val="5"/>
            <w:tcMar>
              <w:top w:w="57" w:type="dxa"/>
              <w:left w:w="113" w:type="dxa"/>
              <w:bottom w:w="57" w:type="dxa"/>
              <w:right w:w="113" w:type="dxa"/>
            </w:tcMar>
            <w:hideMark/>
          </w:tcPr>
          <w:p w14:paraId="55E0312A" w14:textId="77777777" w:rsidR="008F699C" w:rsidRDefault="008F699C" w:rsidP="003E7F10">
            <w:pPr>
              <w:spacing w:line="480" w:lineRule="auto"/>
              <w:rPr>
                <w:rFonts w:eastAsia="Times New Roman"/>
              </w:rPr>
            </w:pPr>
            <w:r>
              <w:rPr>
                <w:rFonts w:eastAsia="Times New Roman"/>
              </w:rPr>
              <w:t>&lt; 2.2e-16</w:t>
            </w:r>
          </w:p>
        </w:tc>
      </w:tr>
      <w:tr w:rsidR="008F699C" w14:paraId="7BEAB369" w14:textId="77777777" w:rsidTr="008F699C">
        <w:trPr>
          <w:trHeight w:val="435"/>
        </w:trPr>
        <w:tc>
          <w:tcPr>
            <w:tcW w:w="0" w:type="auto"/>
            <w:gridSpan w:val="6"/>
            <w:tcBorders>
              <w:top w:val="double" w:sz="6" w:space="0" w:color="000000"/>
              <w:left w:val="nil"/>
              <w:bottom w:val="nil"/>
              <w:right w:val="nil"/>
            </w:tcBorders>
            <w:tcMar>
              <w:top w:w="15" w:type="dxa"/>
              <w:left w:w="15" w:type="dxa"/>
              <w:bottom w:w="15" w:type="dxa"/>
              <w:right w:w="15" w:type="dxa"/>
            </w:tcMar>
            <w:vAlign w:val="center"/>
            <w:hideMark/>
          </w:tcPr>
          <w:p w14:paraId="498B312F" w14:textId="77777777" w:rsidR="008F699C" w:rsidRDefault="008F699C" w:rsidP="003E7F10">
            <w:pPr>
              <w:spacing w:line="480" w:lineRule="auto"/>
              <w:jc w:val="right"/>
              <w:rPr>
                <w:rFonts w:eastAsia="Times New Roman"/>
                <w:i/>
                <w:iCs/>
              </w:rPr>
            </w:pPr>
            <w:r>
              <w:rPr>
                <w:rFonts w:eastAsia="Times New Roman"/>
                <w:i/>
                <w:iCs/>
              </w:rPr>
              <w:t>* p&lt;0.05   ** p&lt;0.01   *** p&lt;0.001</w:t>
            </w:r>
          </w:p>
        </w:tc>
      </w:tr>
    </w:tbl>
    <w:p w14:paraId="75F1AD17" w14:textId="77777777" w:rsidR="001909FD" w:rsidRDefault="001909FD" w:rsidP="003E7F10">
      <w:pPr>
        <w:spacing w:line="480" w:lineRule="auto"/>
        <w:rPr>
          <w:lang w:val="en-GB"/>
        </w:rPr>
      </w:pPr>
    </w:p>
    <w:p w14:paraId="402C3E71" w14:textId="77777777" w:rsidR="00BD6746" w:rsidRDefault="00BD6746">
      <w:pPr>
        <w:rPr>
          <w:lang w:val="en-GB"/>
        </w:rPr>
      </w:pPr>
      <w:r>
        <w:rPr>
          <w:lang w:val="en-GB"/>
        </w:rPr>
        <w:br w:type="page"/>
      </w:r>
    </w:p>
    <w:p w14:paraId="28FDD9F2" w14:textId="0CAACD09" w:rsidR="00FC4A74" w:rsidRDefault="00FC4A74" w:rsidP="00FC4A74">
      <w:pPr>
        <w:spacing w:line="480" w:lineRule="auto"/>
        <w:rPr>
          <w:lang w:val="en-GB"/>
        </w:rPr>
      </w:pPr>
      <w:r w:rsidRPr="00CD7A27">
        <w:rPr>
          <w:b/>
          <w:lang w:val="en-GB"/>
        </w:rPr>
        <w:lastRenderedPageBreak/>
        <w:t>Table SXCCR</w:t>
      </w:r>
      <w:r w:rsidR="00CD7A27">
        <w:rPr>
          <w:lang w:val="en-GB"/>
        </w:rPr>
        <w:t>:</w:t>
      </w:r>
    </w:p>
    <w:p w14:paraId="538A4590" w14:textId="0BD44666" w:rsidR="001909FD" w:rsidRDefault="001909FD" w:rsidP="003E7F10">
      <w:pPr>
        <w:spacing w:line="480" w:lineRule="auto"/>
        <w:rPr>
          <w:lang w:val="en-GB"/>
        </w:rPr>
      </w:pPr>
      <w:r>
        <w:rPr>
          <w:lang w:val="en-GB"/>
        </w:rPr>
        <w:t>Supplementary table XCCR</w:t>
      </w:r>
    </w:p>
    <w:tbl>
      <w:tblPr>
        <w:tblW w:w="0" w:type="auto"/>
        <w:tblLook w:val="04A0" w:firstRow="1" w:lastRow="0" w:firstColumn="1" w:lastColumn="0" w:noHBand="0" w:noVBand="1"/>
      </w:tblPr>
      <w:tblGrid>
        <w:gridCol w:w="2442"/>
        <w:gridCol w:w="987"/>
        <w:gridCol w:w="855"/>
        <w:gridCol w:w="1439"/>
        <w:gridCol w:w="742"/>
        <w:gridCol w:w="841"/>
      </w:tblGrid>
      <w:tr w:rsidR="008F699C" w14:paraId="6432C736" w14:textId="77777777" w:rsidTr="008B398B">
        <w:tc>
          <w:tcPr>
            <w:tcW w:w="0" w:type="auto"/>
            <w:tcBorders>
              <w:top w:val="double" w:sz="6" w:space="0" w:color="auto"/>
              <w:left w:val="nil"/>
              <w:bottom w:val="nil"/>
              <w:right w:val="nil"/>
            </w:tcBorders>
            <w:tcMar>
              <w:top w:w="113" w:type="dxa"/>
              <w:left w:w="113" w:type="dxa"/>
              <w:bottom w:w="113" w:type="dxa"/>
              <w:right w:w="113" w:type="dxa"/>
            </w:tcMar>
            <w:vAlign w:val="center"/>
            <w:hideMark/>
          </w:tcPr>
          <w:p w14:paraId="7A9B890A" w14:textId="77777777" w:rsidR="008F699C" w:rsidRDefault="008F699C" w:rsidP="003E7F10">
            <w:pPr>
              <w:spacing w:line="480" w:lineRule="auto"/>
              <w:rPr>
                <w:rFonts w:eastAsia="Times New Roman"/>
                <w:b/>
                <w:bCs/>
                <w:sz w:val="24"/>
                <w:szCs w:val="24"/>
              </w:rPr>
            </w:pPr>
            <w:r>
              <w:rPr>
                <w:rFonts w:eastAsia="Times New Roman"/>
                <w:b/>
                <w:bCs/>
              </w:rPr>
              <w:t> </w:t>
            </w:r>
          </w:p>
        </w:tc>
        <w:tc>
          <w:tcPr>
            <w:tcW w:w="0" w:type="auto"/>
            <w:gridSpan w:val="5"/>
            <w:tcBorders>
              <w:top w:val="double" w:sz="6" w:space="0" w:color="auto"/>
              <w:left w:val="nil"/>
              <w:bottom w:val="nil"/>
              <w:right w:val="nil"/>
            </w:tcBorders>
            <w:tcMar>
              <w:top w:w="113" w:type="dxa"/>
              <w:left w:w="113" w:type="dxa"/>
              <w:bottom w:w="113" w:type="dxa"/>
              <w:right w:w="113" w:type="dxa"/>
            </w:tcMar>
            <w:vAlign w:val="center"/>
            <w:hideMark/>
          </w:tcPr>
          <w:p w14:paraId="3BE53BC5" w14:textId="77777777" w:rsidR="008F699C" w:rsidRDefault="008F699C" w:rsidP="003E7F10">
            <w:pPr>
              <w:spacing w:line="480" w:lineRule="auto"/>
              <w:jc w:val="center"/>
              <w:rPr>
                <w:rFonts w:eastAsia="Times New Roman"/>
                <w:b/>
                <w:bCs/>
              </w:rPr>
            </w:pPr>
            <w:proofErr w:type="spellStart"/>
            <w:r>
              <w:rPr>
                <w:rFonts w:eastAsia="Times New Roman"/>
                <w:b/>
                <w:bCs/>
              </w:rPr>
              <w:t>CCR_mean</w:t>
            </w:r>
            <w:proofErr w:type="spellEnd"/>
          </w:p>
        </w:tc>
      </w:tr>
      <w:tr w:rsidR="008F699C" w14:paraId="75EC5B64" w14:textId="77777777" w:rsidTr="008B398B">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0B1149DF" w14:textId="77777777" w:rsidR="008F699C" w:rsidRDefault="008F699C" w:rsidP="003E7F10">
            <w:pPr>
              <w:spacing w:line="480" w:lineRule="auto"/>
              <w:rPr>
                <w:rFonts w:eastAsia="Times New Roman"/>
                <w:i/>
                <w:iCs/>
              </w:rPr>
            </w:pPr>
            <w:proofErr w:type="spellStart"/>
            <w:r>
              <w:rPr>
                <w:rFonts w:eastAsia="Times New Roman"/>
                <w:i/>
                <w:iCs/>
              </w:rPr>
              <w:t>Predictors</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314BAF07" w14:textId="77777777" w:rsidR="008F699C" w:rsidRDefault="008F699C" w:rsidP="003E7F10">
            <w:pPr>
              <w:spacing w:line="480" w:lineRule="auto"/>
              <w:jc w:val="center"/>
              <w:rPr>
                <w:rFonts w:eastAsia="Times New Roman"/>
                <w:i/>
                <w:iCs/>
              </w:rPr>
            </w:pPr>
            <w:proofErr w:type="spellStart"/>
            <w:r>
              <w:rPr>
                <w:rFonts w:eastAsia="Times New Roman"/>
                <w:i/>
                <w:iCs/>
              </w:rPr>
              <w:t>Estimates</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3F86702B" w14:textId="77777777" w:rsidR="008F699C" w:rsidRDefault="008F699C" w:rsidP="003E7F10">
            <w:pPr>
              <w:spacing w:line="480" w:lineRule="auto"/>
              <w:jc w:val="center"/>
              <w:rPr>
                <w:rFonts w:eastAsia="Times New Roman"/>
                <w:i/>
                <w:iCs/>
              </w:rPr>
            </w:pPr>
            <w:proofErr w:type="spellStart"/>
            <w:r>
              <w:rPr>
                <w:rFonts w:eastAsia="Times New Roman"/>
                <w:i/>
                <w:iCs/>
              </w:rPr>
              <w:t>std</w:t>
            </w:r>
            <w:proofErr w:type="spellEnd"/>
            <w:r>
              <w:rPr>
                <w:rFonts w:eastAsia="Times New Roman"/>
                <w:i/>
                <w:iCs/>
              </w:rPr>
              <w:t xml:space="preserve">. </w:t>
            </w:r>
            <w:proofErr w:type="spellStart"/>
            <w:r>
              <w:rPr>
                <w:rFonts w:eastAsia="Times New Roman"/>
                <w:i/>
                <w:iCs/>
              </w:rPr>
              <w:t>Error</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2389E62F" w14:textId="77777777" w:rsidR="008F699C" w:rsidRDefault="008F699C" w:rsidP="003E7F10">
            <w:pPr>
              <w:spacing w:line="480" w:lineRule="auto"/>
              <w:jc w:val="center"/>
              <w:rPr>
                <w:rFonts w:eastAsia="Times New Roman"/>
                <w:i/>
                <w:iCs/>
              </w:rPr>
            </w:pPr>
            <w:r>
              <w:rPr>
                <w:rFonts w:eastAsia="Times New Roman"/>
                <w:i/>
                <w:iCs/>
              </w:rPr>
              <w:t>CI</w:t>
            </w:r>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7C505444" w14:textId="77777777" w:rsidR="008F699C" w:rsidRDefault="008F699C" w:rsidP="003E7F10">
            <w:pPr>
              <w:spacing w:line="480" w:lineRule="auto"/>
              <w:jc w:val="center"/>
              <w:rPr>
                <w:rFonts w:eastAsia="Times New Roman"/>
                <w:i/>
                <w:iCs/>
              </w:rPr>
            </w:pPr>
            <w:proofErr w:type="spellStart"/>
            <w:r>
              <w:rPr>
                <w:rFonts w:eastAsia="Times New Roman"/>
                <w:i/>
                <w:iCs/>
              </w:rPr>
              <w:t>Statistic</w:t>
            </w:r>
            <w:proofErr w:type="spellEnd"/>
          </w:p>
        </w:tc>
        <w:tc>
          <w:tcPr>
            <w:tcW w:w="0" w:type="auto"/>
            <w:tcBorders>
              <w:top w:val="nil"/>
              <w:left w:val="nil"/>
              <w:bottom w:val="single" w:sz="6" w:space="0" w:color="auto"/>
              <w:right w:val="nil"/>
            </w:tcBorders>
            <w:tcMar>
              <w:top w:w="15" w:type="dxa"/>
              <w:left w:w="15" w:type="dxa"/>
              <w:bottom w:w="15" w:type="dxa"/>
              <w:right w:w="15" w:type="dxa"/>
            </w:tcMar>
            <w:vAlign w:val="center"/>
            <w:hideMark/>
          </w:tcPr>
          <w:p w14:paraId="30BDA193" w14:textId="77777777" w:rsidR="008F699C" w:rsidRDefault="008F699C" w:rsidP="003E7F10">
            <w:pPr>
              <w:spacing w:line="480" w:lineRule="auto"/>
              <w:jc w:val="center"/>
              <w:rPr>
                <w:rFonts w:eastAsia="Times New Roman"/>
                <w:i/>
                <w:iCs/>
              </w:rPr>
            </w:pPr>
            <w:r>
              <w:rPr>
                <w:rFonts w:eastAsia="Times New Roman"/>
                <w:i/>
                <w:iCs/>
              </w:rPr>
              <w:t>p</w:t>
            </w:r>
          </w:p>
        </w:tc>
      </w:tr>
      <w:tr w:rsidR="008F699C" w14:paraId="60155F6A" w14:textId="77777777" w:rsidTr="008B398B">
        <w:tc>
          <w:tcPr>
            <w:tcW w:w="0" w:type="auto"/>
            <w:tcMar>
              <w:top w:w="113" w:type="dxa"/>
              <w:left w:w="113" w:type="dxa"/>
              <w:bottom w:w="113" w:type="dxa"/>
              <w:right w:w="113" w:type="dxa"/>
            </w:tcMar>
            <w:hideMark/>
          </w:tcPr>
          <w:p w14:paraId="077B071D" w14:textId="77777777" w:rsidR="008F699C" w:rsidRDefault="008F699C" w:rsidP="003E7F10">
            <w:pPr>
              <w:spacing w:line="480" w:lineRule="auto"/>
              <w:rPr>
                <w:rFonts w:eastAsia="Times New Roman"/>
              </w:rPr>
            </w:pPr>
            <w:r>
              <w:rPr>
                <w:rFonts w:eastAsia="Times New Roman"/>
              </w:rPr>
              <w:t>(</w:t>
            </w:r>
            <w:proofErr w:type="spellStart"/>
            <w:r>
              <w:rPr>
                <w:rFonts w:eastAsia="Times New Roman"/>
              </w:rPr>
              <w:t>Intercept</w:t>
            </w:r>
            <w:proofErr w:type="spellEnd"/>
            <w:r>
              <w:rPr>
                <w:rFonts w:eastAsia="Times New Roman"/>
              </w:rPr>
              <w:t>)</w:t>
            </w:r>
          </w:p>
        </w:tc>
        <w:tc>
          <w:tcPr>
            <w:tcW w:w="0" w:type="auto"/>
            <w:tcMar>
              <w:top w:w="113" w:type="dxa"/>
              <w:left w:w="113" w:type="dxa"/>
              <w:bottom w:w="113" w:type="dxa"/>
              <w:right w:w="113" w:type="dxa"/>
            </w:tcMar>
            <w:hideMark/>
          </w:tcPr>
          <w:p w14:paraId="15CC99B6" w14:textId="77777777" w:rsidR="008F699C" w:rsidRDefault="008F699C" w:rsidP="003E7F10">
            <w:pPr>
              <w:spacing w:line="480" w:lineRule="auto"/>
              <w:jc w:val="center"/>
              <w:rPr>
                <w:rFonts w:eastAsia="Times New Roman"/>
              </w:rPr>
            </w:pPr>
            <w:r>
              <w:rPr>
                <w:rFonts w:eastAsia="Times New Roman"/>
              </w:rPr>
              <w:t xml:space="preserve">12.31 </w:t>
            </w:r>
            <w:r>
              <w:rPr>
                <w:rFonts w:eastAsia="Times New Roman"/>
                <w:vertAlign w:val="superscript"/>
              </w:rPr>
              <w:t>***</w:t>
            </w:r>
          </w:p>
        </w:tc>
        <w:tc>
          <w:tcPr>
            <w:tcW w:w="0" w:type="auto"/>
            <w:tcMar>
              <w:top w:w="113" w:type="dxa"/>
              <w:left w:w="113" w:type="dxa"/>
              <w:bottom w:w="113" w:type="dxa"/>
              <w:right w:w="113" w:type="dxa"/>
            </w:tcMar>
            <w:hideMark/>
          </w:tcPr>
          <w:p w14:paraId="65319B1B" w14:textId="77777777" w:rsidR="008F699C" w:rsidRDefault="008F699C" w:rsidP="003E7F10">
            <w:pPr>
              <w:spacing w:line="480" w:lineRule="auto"/>
              <w:jc w:val="center"/>
              <w:rPr>
                <w:rFonts w:eastAsia="Times New Roman"/>
              </w:rPr>
            </w:pPr>
            <w:r>
              <w:rPr>
                <w:rFonts w:eastAsia="Times New Roman"/>
              </w:rPr>
              <w:t>1.00</w:t>
            </w:r>
          </w:p>
        </w:tc>
        <w:tc>
          <w:tcPr>
            <w:tcW w:w="0" w:type="auto"/>
            <w:tcMar>
              <w:top w:w="113" w:type="dxa"/>
              <w:left w:w="113" w:type="dxa"/>
              <w:bottom w:w="113" w:type="dxa"/>
              <w:right w:w="113" w:type="dxa"/>
            </w:tcMar>
            <w:hideMark/>
          </w:tcPr>
          <w:p w14:paraId="3B18394B" w14:textId="77777777" w:rsidR="008F699C" w:rsidRDefault="008F699C" w:rsidP="003E7F10">
            <w:pPr>
              <w:spacing w:line="480" w:lineRule="auto"/>
              <w:jc w:val="center"/>
              <w:rPr>
                <w:rFonts w:eastAsia="Times New Roman"/>
              </w:rPr>
            </w:pPr>
            <w:r>
              <w:rPr>
                <w:rFonts w:eastAsia="Times New Roman"/>
              </w:rPr>
              <w:t>10.33 – 14.28</w:t>
            </w:r>
          </w:p>
        </w:tc>
        <w:tc>
          <w:tcPr>
            <w:tcW w:w="0" w:type="auto"/>
            <w:tcMar>
              <w:top w:w="113" w:type="dxa"/>
              <w:left w:w="113" w:type="dxa"/>
              <w:bottom w:w="113" w:type="dxa"/>
              <w:right w:w="113" w:type="dxa"/>
            </w:tcMar>
            <w:hideMark/>
          </w:tcPr>
          <w:p w14:paraId="2B5ACDF6" w14:textId="77777777" w:rsidR="008F699C" w:rsidRDefault="008F699C" w:rsidP="003E7F10">
            <w:pPr>
              <w:spacing w:line="480" w:lineRule="auto"/>
              <w:jc w:val="center"/>
              <w:rPr>
                <w:rFonts w:eastAsia="Times New Roman"/>
              </w:rPr>
            </w:pPr>
            <w:r>
              <w:rPr>
                <w:rFonts w:eastAsia="Times New Roman"/>
              </w:rPr>
              <w:t>12.26</w:t>
            </w:r>
          </w:p>
        </w:tc>
        <w:tc>
          <w:tcPr>
            <w:tcW w:w="0" w:type="auto"/>
            <w:tcMar>
              <w:top w:w="113" w:type="dxa"/>
              <w:left w:w="113" w:type="dxa"/>
              <w:bottom w:w="113" w:type="dxa"/>
              <w:right w:w="113" w:type="dxa"/>
            </w:tcMar>
            <w:hideMark/>
          </w:tcPr>
          <w:p w14:paraId="559C166E" w14:textId="77777777" w:rsidR="008F699C" w:rsidRDefault="008F699C" w:rsidP="003E7F10">
            <w:pPr>
              <w:spacing w:line="480" w:lineRule="auto"/>
              <w:jc w:val="center"/>
              <w:rPr>
                <w:rFonts w:eastAsia="Times New Roman"/>
              </w:rPr>
            </w:pPr>
            <w:r>
              <w:rPr>
                <w:rStyle w:val="Strong"/>
                <w:rFonts w:eastAsia="Times New Roman"/>
              </w:rPr>
              <w:t>&lt;0.001</w:t>
            </w:r>
          </w:p>
        </w:tc>
      </w:tr>
      <w:tr w:rsidR="008F699C" w14:paraId="7E8A034D" w14:textId="77777777" w:rsidTr="008B398B">
        <w:tc>
          <w:tcPr>
            <w:tcW w:w="0" w:type="auto"/>
            <w:tcMar>
              <w:top w:w="113" w:type="dxa"/>
              <w:left w:w="113" w:type="dxa"/>
              <w:bottom w:w="113" w:type="dxa"/>
              <w:right w:w="113" w:type="dxa"/>
            </w:tcMar>
            <w:hideMark/>
          </w:tcPr>
          <w:p w14:paraId="2EFA3D1A"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Karasburg</w:t>
            </w:r>
            <w:proofErr w:type="spellEnd"/>
            <w:r>
              <w:rPr>
                <w:rFonts w:eastAsia="Times New Roman"/>
              </w:rPr>
              <w:t>]</w:t>
            </w:r>
          </w:p>
        </w:tc>
        <w:tc>
          <w:tcPr>
            <w:tcW w:w="0" w:type="auto"/>
            <w:tcMar>
              <w:top w:w="113" w:type="dxa"/>
              <w:left w:w="113" w:type="dxa"/>
              <w:bottom w:w="113" w:type="dxa"/>
              <w:right w:w="113" w:type="dxa"/>
            </w:tcMar>
            <w:hideMark/>
          </w:tcPr>
          <w:p w14:paraId="5106CEE2" w14:textId="77777777" w:rsidR="008F699C" w:rsidRDefault="008F699C" w:rsidP="003E7F10">
            <w:pPr>
              <w:spacing w:line="480" w:lineRule="auto"/>
              <w:jc w:val="center"/>
              <w:rPr>
                <w:rFonts w:eastAsia="Times New Roman"/>
              </w:rPr>
            </w:pPr>
            <w:r>
              <w:rPr>
                <w:rFonts w:eastAsia="Times New Roman"/>
              </w:rPr>
              <w:t xml:space="preserve">-4.68 </w:t>
            </w:r>
            <w:r>
              <w:rPr>
                <w:rFonts w:eastAsia="Times New Roman"/>
                <w:vertAlign w:val="superscript"/>
              </w:rPr>
              <w:t>**</w:t>
            </w:r>
          </w:p>
        </w:tc>
        <w:tc>
          <w:tcPr>
            <w:tcW w:w="0" w:type="auto"/>
            <w:tcMar>
              <w:top w:w="113" w:type="dxa"/>
              <w:left w:w="113" w:type="dxa"/>
              <w:bottom w:w="113" w:type="dxa"/>
              <w:right w:w="113" w:type="dxa"/>
            </w:tcMar>
            <w:hideMark/>
          </w:tcPr>
          <w:p w14:paraId="0D3B9609" w14:textId="77777777" w:rsidR="008F699C" w:rsidRDefault="008F699C" w:rsidP="003E7F10">
            <w:pPr>
              <w:spacing w:line="480" w:lineRule="auto"/>
              <w:jc w:val="center"/>
              <w:rPr>
                <w:rFonts w:eastAsia="Times New Roman"/>
              </w:rPr>
            </w:pPr>
            <w:r>
              <w:rPr>
                <w:rFonts w:eastAsia="Times New Roman"/>
              </w:rPr>
              <w:t>1.56</w:t>
            </w:r>
          </w:p>
        </w:tc>
        <w:tc>
          <w:tcPr>
            <w:tcW w:w="0" w:type="auto"/>
            <w:tcMar>
              <w:top w:w="113" w:type="dxa"/>
              <w:left w:w="113" w:type="dxa"/>
              <w:bottom w:w="113" w:type="dxa"/>
              <w:right w:w="113" w:type="dxa"/>
            </w:tcMar>
            <w:hideMark/>
          </w:tcPr>
          <w:p w14:paraId="41F79A41" w14:textId="77777777" w:rsidR="008F699C" w:rsidRDefault="008F699C" w:rsidP="003E7F10">
            <w:pPr>
              <w:spacing w:line="480" w:lineRule="auto"/>
              <w:jc w:val="center"/>
              <w:rPr>
                <w:rFonts w:eastAsia="Times New Roman"/>
              </w:rPr>
            </w:pPr>
            <w:r>
              <w:rPr>
                <w:rFonts w:eastAsia="Times New Roman"/>
              </w:rPr>
              <w:t>-7.75 – -1.60</w:t>
            </w:r>
          </w:p>
        </w:tc>
        <w:tc>
          <w:tcPr>
            <w:tcW w:w="0" w:type="auto"/>
            <w:tcMar>
              <w:top w:w="113" w:type="dxa"/>
              <w:left w:w="113" w:type="dxa"/>
              <w:bottom w:w="113" w:type="dxa"/>
              <w:right w:w="113" w:type="dxa"/>
            </w:tcMar>
            <w:hideMark/>
          </w:tcPr>
          <w:p w14:paraId="52E5984A" w14:textId="77777777" w:rsidR="008F699C" w:rsidRDefault="008F699C" w:rsidP="003E7F10">
            <w:pPr>
              <w:spacing w:line="480" w:lineRule="auto"/>
              <w:jc w:val="center"/>
              <w:rPr>
                <w:rFonts w:eastAsia="Times New Roman"/>
              </w:rPr>
            </w:pPr>
            <w:r>
              <w:rPr>
                <w:rFonts w:eastAsia="Times New Roman"/>
              </w:rPr>
              <w:t>-2.99</w:t>
            </w:r>
          </w:p>
        </w:tc>
        <w:tc>
          <w:tcPr>
            <w:tcW w:w="0" w:type="auto"/>
            <w:tcMar>
              <w:top w:w="113" w:type="dxa"/>
              <w:left w:w="113" w:type="dxa"/>
              <w:bottom w:w="113" w:type="dxa"/>
              <w:right w:w="113" w:type="dxa"/>
            </w:tcMar>
            <w:hideMark/>
          </w:tcPr>
          <w:p w14:paraId="4D101F35" w14:textId="77777777" w:rsidR="008F699C" w:rsidRDefault="008F699C" w:rsidP="003E7F10">
            <w:pPr>
              <w:spacing w:line="480" w:lineRule="auto"/>
              <w:jc w:val="center"/>
              <w:rPr>
                <w:rFonts w:eastAsia="Times New Roman"/>
              </w:rPr>
            </w:pPr>
            <w:r>
              <w:rPr>
                <w:rStyle w:val="Strong"/>
                <w:rFonts w:eastAsia="Times New Roman"/>
              </w:rPr>
              <w:t>0.003</w:t>
            </w:r>
          </w:p>
        </w:tc>
      </w:tr>
      <w:tr w:rsidR="008F699C" w14:paraId="1197FE44" w14:textId="77777777" w:rsidTr="008B398B">
        <w:tc>
          <w:tcPr>
            <w:tcW w:w="0" w:type="auto"/>
            <w:tcMar>
              <w:top w:w="113" w:type="dxa"/>
              <w:left w:w="113" w:type="dxa"/>
              <w:bottom w:w="113" w:type="dxa"/>
              <w:right w:w="113" w:type="dxa"/>
            </w:tcMar>
            <w:hideMark/>
          </w:tcPr>
          <w:p w14:paraId="0FAD9304"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Otavi</w:t>
            </w:r>
            <w:proofErr w:type="spellEnd"/>
            <w:r>
              <w:rPr>
                <w:rFonts w:eastAsia="Times New Roman"/>
              </w:rPr>
              <w:t>]</w:t>
            </w:r>
          </w:p>
        </w:tc>
        <w:tc>
          <w:tcPr>
            <w:tcW w:w="0" w:type="auto"/>
            <w:tcMar>
              <w:top w:w="113" w:type="dxa"/>
              <w:left w:w="113" w:type="dxa"/>
              <w:bottom w:w="113" w:type="dxa"/>
              <w:right w:w="113" w:type="dxa"/>
            </w:tcMar>
            <w:hideMark/>
          </w:tcPr>
          <w:p w14:paraId="10EDC59D" w14:textId="77777777" w:rsidR="008F699C" w:rsidRDefault="008F699C" w:rsidP="003E7F10">
            <w:pPr>
              <w:spacing w:line="480" w:lineRule="auto"/>
              <w:jc w:val="center"/>
              <w:rPr>
                <w:rFonts w:eastAsia="Times New Roman"/>
              </w:rPr>
            </w:pPr>
            <w:r>
              <w:rPr>
                <w:rFonts w:eastAsia="Times New Roman"/>
              </w:rPr>
              <w:t xml:space="preserve">0.47 </w:t>
            </w:r>
          </w:p>
        </w:tc>
        <w:tc>
          <w:tcPr>
            <w:tcW w:w="0" w:type="auto"/>
            <w:tcMar>
              <w:top w:w="113" w:type="dxa"/>
              <w:left w:w="113" w:type="dxa"/>
              <w:bottom w:w="113" w:type="dxa"/>
              <w:right w:w="113" w:type="dxa"/>
            </w:tcMar>
            <w:hideMark/>
          </w:tcPr>
          <w:p w14:paraId="0CC2E49E" w14:textId="77777777" w:rsidR="008F699C" w:rsidRDefault="008F699C" w:rsidP="003E7F10">
            <w:pPr>
              <w:spacing w:line="480" w:lineRule="auto"/>
              <w:jc w:val="center"/>
              <w:rPr>
                <w:rFonts w:eastAsia="Times New Roman"/>
              </w:rPr>
            </w:pPr>
            <w:r>
              <w:rPr>
                <w:rFonts w:eastAsia="Times New Roman"/>
              </w:rPr>
              <w:t>1.38</w:t>
            </w:r>
          </w:p>
        </w:tc>
        <w:tc>
          <w:tcPr>
            <w:tcW w:w="0" w:type="auto"/>
            <w:tcMar>
              <w:top w:w="113" w:type="dxa"/>
              <w:left w:w="113" w:type="dxa"/>
              <w:bottom w:w="113" w:type="dxa"/>
              <w:right w:w="113" w:type="dxa"/>
            </w:tcMar>
            <w:hideMark/>
          </w:tcPr>
          <w:p w14:paraId="2BC926F0" w14:textId="77777777" w:rsidR="008F699C" w:rsidRDefault="008F699C" w:rsidP="003E7F10">
            <w:pPr>
              <w:spacing w:line="480" w:lineRule="auto"/>
              <w:jc w:val="center"/>
              <w:rPr>
                <w:rFonts w:eastAsia="Times New Roman"/>
              </w:rPr>
            </w:pPr>
            <w:r>
              <w:rPr>
                <w:rFonts w:eastAsia="Times New Roman"/>
              </w:rPr>
              <w:t>-2.23 – 3.18</w:t>
            </w:r>
          </w:p>
        </w:tc>
        <w:tc>
          <w:tcPr>
            <w:tcW w:w="0" w:type="auto"/>
            <w:tcMar>
              <w:top w:w="113" w:type="dxa"/>
              <w:left w:w="113" w:type="dxa"/>
              <w:bottom w:w="113" w:type="dxa"/>
              <w:right w:w="113" w:type="dxa"/>
            </w:tcMar>
            <w:hideMark/>
          </w:tcPr>
          <w:p w14:paraId="5EE79F1A" w14:textId="77777777" w:rsidR="008F699C" w:rsidRDefault="008F699C" w:rsidP="003E7F10">
            <w:pPr>
              <w:spacing w:line="480" w:lineRule="auto"/>
              <w:jc w:val="center"/>
              <w:rPr>
                <w:rFonts w:eastAsia="Times New Roman"/>
              </w:rPr>
            </w:pPr>
            <w:r>
              <w:rPr>
                <w:rFonts w:eastAsia="Times New Roman"/>
              </w:rPr>
              <w:t>0.34</w:t>
            </w:r>
          </w:p>
        </w:tc>
        <w:tc>
          <w:tcPr>
            <w:tcW w:w="0" w:type="auto"/>
            <w:tcMar>
              <w:top w:w="113" w:type="dxa"/>
              <w:left w:w="113" w:type="dxa"/>
              <w:bottom w:w="113" w:type="dxa"/>
              <w:right w:w="113" w:type="dxa"/>
            </w:tcMar>
            <w:hideMark/>
          </w:tcPr>
          <w:p w14:paraId="76CF8115" w14:textId="77777777" w:rsidR="008F699C" w:rsidRDefault="008F699C" w:rsidP="003E7F10">
            <w:pPr>
              <w:spacing w:line="480" w:lineRule="auto"/>
              <w:jc w:val="center"/>
              <w:rPr>
                <w:rFonts w:eastAsia="Times New Roman"/>
              </w:rPr>
            </w:pPr>
            <w:r>
              <w:rPr>
                <w:rFonts w:eastAsia="Times New Roman"/>
              </w:rPr>
              <w:t>0.731</w:t>
            </w:r>
          </w:p>
        </w:tc>
      </w:tr>
      <w:tr w:rsidR="008F699C" w14:paraId="4F356FE1" w14:textId="77777777" w:rsidTr="008B398B">
        <w:tc>
          <w:tcPr>
            <w:tcW w:w="0" w:type="auto"/>
            <w:tcMar>
              <w:top w:w="113" w:type="dxa"/>
              <w:left w:w="113" w:type="dxa"/>
              <w:bottom w:w="113" w:type="dxa"/>
              <w:right w:w="113" w:type="dxa"/>
            </w:tcMar>
            <w:hideMark/>
          </w:tcPr>
          <w:p w14:paraId="0F021F18" w14:textId="77777777" w:rsidR="008F699C" w:rsidRDefault="008F699C" w:rsidP="003E7F10">
            <w:pPr>
              <w:spacing w:line="480" w:lineRule="auto"/>
              <w:rPr>
                <w:rFonts w:eastAsia="Times New Roman"/>
              </w:rPr>
            </w:pPr>
            <w:r>
              <w:rPr>
                <w:rFonts w:eastAsia="Times New Roman"/>
              </w:rPr>
              <w:t>Population [Stampriet]</w:t>
            </w:r>
          </w:p>
        </w:tc>
        <w:tc>
          <w:tcPr>
            <w:tcW w:w="0" w:type="auto"/>
            <w:tcMar>
              <w:top w:w="113" w:type="dxa"/>
              <w:left w:w="113" w:type="dxa"/>
              <w:bottom w:w="113" w:type="dxa"/>
              <w:right w:w="113" w:type="dxa"/>
            </w:tcMar>
            <w:hideMark/>
          </w:tcPr>
          <w:p w14:paraId="5F6F8B85" w14:textId="77777777" w:rsidR="008F699C" w:rsidRDefault="008F699C" w:rsidP="003E7F10">
            <w:pPr>
              <w:spacing w:line="480" w:lineRule="auto"/>
              <w:jc w:val="center"/>
              <w:rPr>
                <w:rFonts w:eastAsia="Times New Roman"/>
              </w:rPr>
            </w:pPr>
            <w:r>
              <w:rPr>
                <w:rFonts w:eastAsia="Times New Roman"/>
              </w:rPr>
              <w:t xml:space="preserve">-2.96 </w:t>
            </w:r>
          </w:p>
        </w:tc>
        <w:tc>
          <w:tcPr>
            <w:tcW w:w="0" w:type="auto"/>
            <w:tcMar>
              <w:top w:w="113" w:type="dxa"/>
              <w:left w:w="113" w:type="dxa"/>
              <w:bottom w:w="113" w:type="dxa"/>
              <w:right w:w="113" w:type="dxa"/>
            </w:tcMar>
            <w:hideMark/>
          </w:tcPr>
          <w:p w14:paraId="5548692C" w14:textId="77777777" w:rsidR="008F699C" w:rsidRDefault="008F699C" w:rsidP="003E7F10">
            <w:pPr>
              <w:spacing w:line="480" w:lineRule="auto"/>
              <w:jc w:val="center"/>
              <w:rPr>
                <w:rFonts w:eastAsia="Times New Roman"/>
              </w:rPr>
            </w:pPr>
            <w:r>
              <w:rPr>
                <w:rFonts w:eastAsia="Times New Roman"/>
              </w:rPr>
              <w:t>1.54</w:t>
            </w:r>
          </w:p>
        </w:tc>
        <w:tc>
          <w:tcPr>
            <w:tcW w:w="0" w:type="auto"/>
            <w:tcMar>
              <w:top w:w="113" w:type="dxa"/>
              <w:left w:w="113" w:type="dxa"/>
              <w:bottom w:w="113" w:type="dxa"/>
              <w:right w:w="113" w:type="dxa"/>
            </w:tcMar>
            <w:hideMark/>
          </w:tcPr>
          <w:p w14:paraId="55F7A07D" w14:textId="77777777" w:rsidR="008F699C" w:rsidRDefault="008F699C" w:rsidP="003E7F10">
            <w:pPr>
              <w:spacing w:line="480" w:lineRule="auto"/>
              <w:jc w:val="center"/>
              <w:rPr>
                <w:rFonts w:eastAsia="Times New Roman"/>
              </w:rPr>
            </w:pPr>
            <w:r>
              <w:rPr>
                <w:rFonts w:eastAsia="Times New Roman"/>
              </w:rPr>
              <w:t>-6.00 – 0.08</w:t>
            </w:r>
          </w:p>
        </w:tc>
        <w:tc>
          <w:tcPr>
            <w:tcW w:w="0" w:type="auto"/>
            <w:tcMar>
              <w:top w:w="113" w:type="dxa"/>
              <w:left w:w="113" w:type="dxa"/>
              <w:bottom w:w="113" w:type="dxa"/>
              <w:right w:w="113" w:type="dxa"/>
            </w:tcMar>
            <w:hideMark/>
          </w:tcPr>
          <w:p w14:paraId="17D4BDA5" w14:textId="77777777" w:rsidR="008F699C" w:rsidRDefault="008F699C" w:rsidP="003E7F10">
            <w:pPr>
              <w:spacing w:line="480" w:lineRule="auto"/>
              <w:jc w:val="center"/>
              <w:rPr>
                <w:rFonts w:eastAsia="Times New Roman"/>
              </w:rPr>
            </w:pPr>
            <w:r>
              <w:rPr>
                <w:rFonts w:eastAsia="Times New Roman"/>
              </w:rPr>
              <w:t>-1.92</w:t>
            </w:r>
          </w:p>
        </w:tc>
        <w:tc>
          <w:tcPr>
            <w:tcW w:w="0" w:type="auto"/>
            <w:tcMar>
              <w:top w:w="113" w:type="dxa"/>
              <w:left w:w="113" w:type="dxa"/>
              <w:bottom w:w="113" w:type="dxa"/>
              <w:right w:w="113" w:type="dxa"/>
            </w:tcMar>
            <w:hideMark/>
          </w:tcPr>
          <w:p w14:paraId="577C1B70" w14:textId="77777777" w:rsidR="008F699C" w:rsidRDefault="008F699C" w:rsidP="003E7F10">
            <w:pPr>
              <w:spacing w:line="480" w:lineRule="auto"/>
              <w:jc w:val="center"/>
              <w:rPr>
                <w:rFonts w:eastAsia="Times New Roman"/>
              </w:rPr>
            </w:pPr>
            <w:r>
              <w:rPr>
                <w:rFonts w:eastAsia="Times New Roman"/>
              </w:rPr>
              <w:t>0.056</w:t>
            </w:r>
          </w:p>
        </w:tc>
      </w:tr>
      <w:tr w:rsidR="008F699C" w14:paraId="46824A2C" w14:textId="77777777" w:rsidTr="008B398B">
        <w:tc>
          <w:tcPr>
            <w:tcW w:w="0" w:type="auto"/>
            <w:tcMar>
              <w:top w:w="113" w:type="dxa"/>
              <w:left w:w="113" w:type="dxa"/>
              <w:bottom w:w="113" w:type="dxa"/>
              <w:right w:w="113" w:type="dxa"/>
            </w:tcMar>
            <w:hideMark/>
          </w:tcPr>
          <w:p w14:paraId="5011DC8F" w14:textId="77777777" w:rsidR="008F699C" w:rsidRDefault="008F699C" w:rsidP="003E7F10">
            <w:pPr>
              <w:spacing w:line="480" w:lineRule="auto"/>
              <w:rPr>
                <w:rFonts w:eastAsia="Times New Roman"/>
              </w:rPr>
            </w:pPr>
            <w:proofErr w:type="spellStart"/>
            <w:r>
              <w:rPr>
                <w:rFonts w:eastAsia="Times New Roman"/>
              </w:rPr>
              <w:t>Treatment</w:t>
            </w:r>
            <w:proofErr w:type="spellEnd"/>
          </w:p>
        </w:tc>
        <w:tc>
          <w:tcPr>
            <w:tcW w:w="0" w:type="auto"/>
            <w:tcMar>
              <w:top w:w="113" w:type="dxa"/>
              <w:left w:w="113" w:type="dxa"/>
              <w:bottom w:w="113" w:type="dxa"/>
              <w:right w:w="113" w:type="dxa"/>
            </w:tcMar>
            <w:hideMark/>
          </w:tcPr>
          <w:p w14:paraId="58474146" w14:textId="77777777" w:rsidR="008F699C" w:rsidRDefault="008F699C" w:rsidP="003E7F10">
            <w:pPr>
              <w:spacing w:line="480" w:lineRule="auto"/>
              <w:jc w:val="center"/>
              <w:rPr>
                <w:rFonts w:eastAsia="Times New Roman"/>
              </w:rPr>
            </w:pPr>
            <w:r>
              <w:rPr>
                <w:rFonts w:eastAsia="Times New Roman"/>
              </w:rPr>
              <w:t xml:space="preserve">0.03 </w:t>
            </w:r>
          </w:p>
        </w:tc>
        <w:tc>
          <w:tcPr>
            <w:tcW w:w="0" w:type="auto"/>
            <w:tcMar>
              <w:top w:w="113" w:type="dxa"/>
              <w:left w:w="113" w:type="dxa"/>
              <w:bottom w:w="113" w:type="dxa"/>
              <w:right w:w="113" w:type="dxa"/>
            </w:tcMar>
            <w:hideMark/>
          </w:tcPr>
          <w:p w14:paraId="40A006C7" w14:textId="77777777" w:rsidR="008F699C" w:rsidRDefault="008F699C" w:rsidP="003E7F10">
            <w:pPr>
              <w:spacing w:line="480" w:lineRule="auto"/>
              <w:jc w:val="center"/>
              <w:rPr>
                <w:rFonts w:eastAsia="Times New Roman"/>
              </w:rPr>
            </w:pPr>
            <w:r>
              <w:rPr>
                <w:rFonts w:eastAsia="Times New Roman"/>
              </w:rPr>
              <w:t>0.05</w:t>
            </w:r>
          </w:p>
        </w:tc>
        <w:tc>
          <w:tcPr>
            <w:tcW w:w="0" w:type="auto"/>
            <w:tcMar>
              <w:top w:w="113" w:type="dxa"/>
              <w:left w:w="113" w:type="dxa"/>
              <w:bottom w:w="113" w:type="dxa"/>
              <w:right w:w="113" w:type="dxa"/>
            </w:tcMar>
            <w:hideMark/>
          </w:tcPr>
          <w:p w14:paraId="5630CCCB" w14:textId="77777777" w:rsidR="008F699C" w:rsidRDefault="008F699C" w:rsidP="003E7F10">
            <w:pPr>
              <w:spacing w:line="480" w:lineRule="auto"/>
              <w:jc w:val="center"/>
              <w:rPr>
                <w:rFonts w:eastAsia="Times New Roman"/>
              </w:rPr>
            </w:pPr>
            <w:r>
              <w:rPr>
                <w:rFonts w:eastAsia="Times New Roman"/>
              </w:rPr>
              <w:t>-0.07 – 0.12</w:t>
            </w:r>
          </w:p>
        </w:tc>
        <w:tc>
          <w:tcPr>
            <w:tcW w:w="0" w:type="auto"/>
            <w:tcMar>
              <w:top w:w="113" w:type="dxa"/>
              <w:left w:w="113" w:type="dxa"/>
              <w:bottom w:w="113" w:type="dxa"/>
              <w:right w:w="113" w:type="dxa"/>
            </w:tcMar>
            <w:hideMark/>
          </w:tcPr>
          <w:p w14:paraId="292D730C" w14:textId="77777777" w:rsidR="008F699C" w:rsidRDefault="008F699C" w:rsidP="003E7F10">
            <w:pPr>
              <w:spacing w:line="480" w:lineRule="auto"/>
              <w:jc w:val="center"/>
              <w:rPr>
                <w:rFonts w:eastAsia="Times New Roman"/>
              </w:rPr>
            </w:pPr>
            <w:r>
              <w:rPr>
                <w:rFonts w:eastAsia="Times New Roman"/>
              </w:rPr>
              <w:t>0.59</w:t>
            </w:r>
          </w:p>
        </w:tc>
        <w:tc>
          <w:tcPr>
            <w:tcW w:w="0" w:type="auto"/>
            <w:tcMar>
              <w:top w:w="113" w:type="dxa"/>
              <w:left w:w="113" w:type="dxa"/>
              <w:bottom w:w="113" w:type="dxa"/>
              <w:right w:w="113" w:type="dxa"/>
            </w:tcMar>
            <w:hideMark/>
          </w:tcPr>
          <w:p w14:paraId="4FA34B08" w14:textId="77777777" w:rsidR="008F699C" w:rsidRDefault="008F699C" w:rsidP="003E7F10">
            <w:pPr>
              <w:spacing w:line="480" w:lineRule="auto"/>
              <w:jc w:val="center"/>
              <w:rPr>
                <w:rFonts w:eastAsia="Times New Roman"/>
              </w:rPr>
            </w:pPr>
            <w:r>
              <w:rPr>
                <w:rFonts w:eastAsia="Times New Roman"/>
              </w:rPr>
              <w:t>0.557</w:t>
            </w:r>
          </w:p>
        </w:tc>
      </w:tr>
      <w:tr w:rsidR="008F699C" w14:paraId="263725B1" w14:textId="77777777" w:rsidTr="008B398B">
        <w:tc>
          <w:tcPr>
            <w:tcW w:w="0" w:type="auto"/>
            <w:tcMar>
              <w:top w:w="113" w:type="dxa"/>
              <w:left w:w="113" w:type="dxa"/>
              <w:bottom w:w="113" w:type="dxa"/>
              <w:right w:w="113" w:type="dxa"/>
            </w:tcMar>
            <w:hideMark/>
          </w:tcPr>
          <w:p w14:paraId="0F6452C7" w14:textId="77777777" w:rsidR="008F699C" w:rsidRDefault="008F699C" w:rsidP="003E7F10">
            <w:pPr>
              <w:spacing w:line="480" w:lineRule="auto"/>
              <w:rPr>
                <w:rFonts w:eastAsia="Times New Roman"/>
              </w:rPr>
            </w:pPr>
            <w:r>
              <w:rPr>
                <w:rFonts w:eastAsia="Times New Roman"/>
              </w:rPr>
              <w:t xml:space="preserve">Mass </w:t>
            </w:r>
            <w:proofErr w:type="spellStart"/>
            <w:r>
              <w:rPr>
                <w:rFonts w:eastAsia="Times New Roman"/>
              </w:rPr>
              <w:t>mean</w:t>
            </w:r>
            <w:proofErr w:type="spellEnd"/>
          </w:p>
        </w:tc>
        <w:tc>
          <w:tcPr>
            <w:tcW w:w="0" w:type="auto"/>
            <w:tcMar>
              <w:top w:w="113" w:type="dxa"/>
              <w:left w:w="113" w:type="dxa"/>
              <w:bottom w:w="113" w:type="dxa"/>
              <w:right w:w="113" w:type="dxa"/>
            </w:tcMar>
            <w:hideMark/>
          </w:tcPr>
          <w:p w14:paraId="16C85923" w14:textId="77777777" w:rsidR="008F699C" w:rsidRDefault="008F699C" w:rsidP="003E7F10">
            <w:pPr>
              <w:spacing w:line="480" w:lineRule="auto"/>
              <w:jc w:val="center"/>
              <w:rPr>
                <w:rFonts w:eastAsia="Times New Roman"/>
              </w:rPr>
            </w:pPr>
            <w:r>
              <w:rPr>
                <w:rFonts w:eastAsia="Times New Roman"/>
              </w:rPr>
              <w:t xml:space="preserve">-0.04 </w:t>
            </w:r>
          </w:p>
        </w:tc>
        <w:tc>
          <w:tcPr>
            <w:tcW w:w="0" w:type="auto"/>
            <w:tcMar>
              <w:top w:w="113" w:type="dxa"/>
              <w:left w:w="113" w:type="dxa"/>
              <w:bottom w:w="113" w:type="dxa"/>
              <w:right w:w="113" w:type="dxa"/>
            </w:tcMar>
            <w:hideMark/>
          </w:tcPr>
          <w:p w14:paraId="1F105A13" w14:textId="77777777" w:rsidR="008F699C" w:rsidRDefault="008F699C" w:rsidP="003E7F10">
            <w:pPr>
              <w:spacing w:line="480" w:lineRule="auto"/>
              <w:jc w:val="center"/>
              <w:rPr>
                <w:rFonts w:eastAsia="Times New Roman"/>
              </w:rPr>
            </w:pPr>
            <w:r>
              <w:rPr>
                <w:rFonts w:eastAsia="Times New Roman"/>
              </w:rPr>
              <w:t>0.03</w:t>
            </w:r>
          </w:p>
        </w:tc>
        <w:tc>
          <w:tcPr>
            <w:tcW w:w="0" w:type="auto"/>
            <w:tcMar>
              <w:top w:w="113" w:type="dxa"/>
              <w:left w:w="113" w:type="dxa"/>
              <w:bottom w:w="113" w:type="dxa"/>
              <w:right w:w="113" w:type="dxa"/>
            </w:tcMar>
            <w:hideMark/>
          </w:tcPr>
          <w:p w14:paraId="515C53E2" w14:textId="77777777" w:rsidR="008F699C" w:rsidRDefault="008F699C" w:rsidP="003E7F10">
            <w:pPr>
              <w:spacing w:line="480" w:lineRule="auto"/>
              <w:jc w:val="center"/>
              <w:rPr>
                <w:rFonts w:eastAsia="Times New Roman"/>
              </w:rPr>
            </w:pPr>
            <w:r>
              <w:rPr>
                <w:rFonts w:eastAsia="Times New Roman"/>
              </w:rPr>
              <w:t>-0.10 – 0.01</w:t>
            </w:r>
          </w:p>
        </w:tc>
        <w:tc>
          <w:tcPr>
            <w:tcW w:w="0" w:type="auto"/>
            <w:tcMar>
              <w:top w:w="113" w:type="dxa"/>
              <w:left w:w="113" w:type="dxa"/>
              <w:bottom w:w="113" w:type="dxa"/>
              <w:right w:w="113" w:type="dxa"/>
            </w:tcMar>
            <w:hideMark/>
          </w:tcPr>
          <w:p w14:paraId="5E0ADBCB" w14:textId="77777777" w:rsidR="008F699C" w:rsidRDefault="008F699C" w:rsidP="003E7F10">
            <w:pPr>
              <w:spacing w:line="480" w:lineRule="auto"/>
              <w:jc w:val="center"/>
              <w:rPr>
                <w:rFonts w:eastAsia="Times New Roman"/>
              </w:rPr>
            </w:pPr>
            <w:r>
              <w:rPr>
                <w:rFonts w:eastAsia="Times New Roman"/>
              </w:rPr>
              <w:t>-1.50</w:t>
            </w:r>
          </w:p>
        </w:tc>
        <w:tc>
          <w:tcPr>
            <w:tcW w:w="0" w:type="auto"/>
            <w:tcMar>
              <w:top w:w="113" w:type="dxa"/>
              <w:left w:w="113" w:type="dxa"/>
              <w:bottom w:w="113" w:type="dxa"/>
              <w:right w:w="113" w:type="dxa"/>
            </w:tcMar>
            <w:hideMark/>
          </w:tcPr>
          <w:p w14:paraId="619EDAA7" w14:textId="77777777" w:rsidR="008F699C" w:rsidRDefault="008F699C" w:rsidP="003E7F10">
            <w:pPr>
              <w:spacing w:line="480" w:lineRule="auto"/>
              <w:jc w:val="center"/>
              <w:rPr>
                <w:rFonts w:eastAsia="Times New Roman"/>
              </w:rPr>
            </w:pPr>
            <w:r>
              <w:rPr>
                <w:rFonts w:eastAsia="Times New Roman"/>
              </w:rPr>
              <w:t>0.134</w:t>
            </w:r>
          </w:p>
        </w:tc>
      </w:tr>
      <w:tr w:rsidR="008F699C" w14:paraId="1DD7BC63" w14:textId="77777777" w:rsidTr="008B398B">
        <w:tc>
          <w:tcPr>
            <w:tcW w:w="0" w:type="auto"/>
            <w:tcMar>
              <w:top w:w="113" w:type="dxa"/>
              <w:left w:w="113" w:type="dxa"/>
              <w:bottom w:w="113" w:type="dxa"/>
              <w:right w:w="113" w:type="dxa"/>
            </w:tcMar>
            <w:hideMark/>
          </w:tcPr>
          <w:p w14:paraId="2CADB5CB" w14:textId="77777777" w:rsidR="008F699C" w:rsidRDefault="008F699C" w:rsidP="003E7F10">
            <w:pPr>
              <w:spacing w:line="480" w:lineRule="auto"/>
              <w:rPr>
                <w:rFonts w:eastAsia="Times New Roman"/>
              </w:rPr>
            </w:pPr>
            <w:r>
              <w:rPr>
                <w:rFonts w:eastAsia="Times New Roman"/>
              </w:rPr>
              <w:t>Fed</w:t>
            </w:r>
          </w:p>
        </w:tc>
        <w:tc>
          <w:tcPr>
            <w:tcW w:w="0" w:type="auto"/>
            <w:tcMar>
              <w:top w:w="113" w:type="dxa"/>
              <w:left w:w="113" w:type="dxa"/>
              <w:bottom w:w="113" w:type="dxa"/>
              <w:right w:w="113" w:type="dxa"/>
            </w:tcMar>
            <w:hideMark/>
          </w:tcPr>
          <w:p w14:paraId="1F23F2F5" w14:textId="77777777" w:rsidR="008F699C" w:rsidRDefault="008F699C" w:rsidP="003E7F10">
            <w:pPr>
              <w:spacing w:line="480" w:lineRule="auto"/>
              <w:jc w:val="center"/>
              <w:rPr>
                <w:rFonts w:eastAsia="Times New Roman"/>
              </w:rPr>
            </w:pPr>
            <w:r>
              <w:rPr>
                <w:rFonts w:eastAsia="Times New Roman"/>
              </w:rPr>
              <w:t xml:space="preserve">-0.31 </w:t>
            </w:r>
            <w:r>
              <w:rPr>
                <w:rFonts w:eastAsia="Times New Roman"/>
                <w:vertAlign w:val="superscript"/>
              </w:rPr>
              <w:t>**</w:t>
            </w:r>
          </w:p>
        </w:tc>
        <w:tc>
          <w:tcPr>
            <w:tcW w:w="0" w:type="auto"/>
            <w:tcMar>
              <w:top w:w="113" w:type="dxa"/>
              <w:left w:w="113" w:type="dxa"/>
              <w:bottom w:w="113" w:type="dxa"/>
              <w:right w:w="113" w:type="dxa"/>
            </w:tcMar>
            <w:hideMark/>
          </w:tcPr>
          <w:p w14:paraId="412C5C0C" w14:textId="77777777" w:rsidR="008F699C" w:rsidRDefault="008F699C" w:rsidP="003E7F10">
            <w:pPr>
              <w:spacing w:line="480" w:lineRule="auto"/>
              <w:jc w:val="center"/>
              <w:rPr>
                <w:rFonts w:eastAsia="Times New Roman"/>
              </w:rPr>
            </w:pPr>
            <w:r>
              <w:rPr>
                <w:rFonts w:eastAsia="Times New Roman"/>
              </w:rPr>
              <w:t>0.11</w:t>
            </w:r>
          </w:p>
        </w:tc>
        <w:tc>
          <w:tcPr>
            <w:tcW w:w="0" w:type="auto"/>
            <w:tcMar>
              <w:top w:w="113" w:type="dxa"/>
              <w:left w:w="113" w:type="dxa"/>
              <w:bottom w:w="113" w:type="dxa"/>
              <w:right w:w="113" w:type="dxa"/>
            </w:tcMar>
            <w:hideMark/>
          </w:tcPr>
          <w:p w14:paraId="5DD4174B" w14:textId="77777777" w:rsidR="008F699C" w:rsidRDefault="008F699C" w:rsidP="003E7F10">
            <w:pPr>
              <w:spacing w:line="480" w:lineRule="auto"/>
              <w:jc w:val="center"/>
              <w:rPr>
                <w:rFonts w:eastAsia="Times New Roman"/>
              </w:rPr>
            </w:pPr>
            <w:r>
              <w:rPr>
                <w:rFonts w:eastAsia="Times New Roman"/>
              </w:rPr>
              <w:t>-0.52 – -0.10</w:t>
            </w:r>
          </w:p>
        </w:tc>
        <w:tc>
          <w:tcPr>
            <w:tcW w:w="0" w:type="auto"/>
            <w:tcMar>
              <w:top w:w="113" w:type="dxa"/>
              <w:left w:w="113" w:type="dxa"/>
              <w:bottom w:w="113" w:type="dxa"/>
              <w:right w:w="113" w:type="dxa"/>
            </w:tcMar>
            <w:hideMark/>
          </w:tcPr>
          <w:p w14:paraId="2C8E7768" w14:textId="77777777" w:rsidR="008F699C" w:rsidRDefault="008F699C" w:rsidP="003E7F10">
            <w:pPr>
              <w:spacing w:line="480" w:lineRule="auto"/>
              <w:jc w:val="center"/>
              <w:rPr>
                <w:rFonts w:eastAsia="Times New Roman"/>
              </w:rPr>
            </w:pPr>
            <w:r>
              <w:rPr>
                <w:rFonts w:eastAsia="Times New Roman"/>
              </w:rPr>
              <w:t>-2.93</w:t>
            </w:r>
          </w:p>
        </w:tc>
        <w:tc>
          <w:tcPr>
            <w:tcW w:w="0" w:type="auto"/>
            <w:tcMar>
              <w:top w:w="113" w:type="dxa"/>
              <w:left w:w="113" w:type="dxa"/>
              <w:bottom w:w="113" w:type="dxa"/>
              <w:right w:w="113" w:type="dxa"/>
            </w:tcMar>
            <w:hideMark/>
          </w:tcPr>
          <w:p w14:paraId="70879E7B" w14:textId="77777777" w:rsidR="008F699C" w:rsidRDefault="008F699C" w:rsidP="003E7F10">
            <w:pPr>
              <w:spacing w:line="480" w:lineRule="auto"/>
              <w:jc w:val="center"/>
              <w:rPr>
                <w:rFonts w:eastAsia="Times New Roman"/>
              </w:rPr>
            </w:pPr>
            <w:r>
              <w:rPr>
                <w:rStyle w:val="Strong"/>
                <w:rFonts w:eastAsia="Times New Roman"/>
              </w:rPr>
              <w:t>0.004</w:t>
            </w:r>
          </w:p>
        </w:tc>
      </w:tr>
      <w:tr w:rsidR="008F699C" w14:paraId="3C9F51B1" w14:textId="77777777" w:rsidTr="008B398B">
        <w:tc>
          <w:tcPr>
            <w:tcW w:w="0" w:type="auto"/>
            <w:tcMar>
              <w:top w:w="113" w:type="dxa"/>
              <w:left w:w="113" w:type="dxa"/>
              <w:bottom w:w="113" w:type="dxa"/>
              <w:right w:w="113" w:type="dxa"/>
            </w:tcMar>
            <w:hideMark/>
          </w:tcPr>
          <w:p w14:paraId="7862E46C"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Karasburg</w:t>
            </w:r>
            <w:proofErr w:type="spellEnd"/>
            <w:r>
              <w:rPr>
                <w:rFonts w:eastAsia="Times New Roman"/>
              </w:rPr>
              <w:t>] *</w:t>
            </w:r>
            <w:r>
              <w:rPr>
                <w:rFonts w:eastAsia="Times New Roman"/>
              </w:rPr>
              <w:br/>
            </w:r>
            <w:proofErr w:type="spellStart"/>
            <w:r>
              <w:rPr>
                <w:rFonts w:eastAsia="Times New Roman"/>
              </w:rPr>
              <w:t>Treatment</w:t>
            </w:r>
            <w:proofErr w:type="spellEnd"/>
          </w:p>
        </w:tc>
        <w:tc>
          <w:tcPr>
            <w:tcW w:w="0" w:type="auto"/>
            <w:tcMar>
              <w:top w:w="113" w:type="dxa"/>
              <w:left w:w="113" w:type="dxa"/>
              <w:bottom w:w="113" w:type="dxa"/>
              <w:right w:w="113" w:type="dxa"/>
            </w:tcMar>
            <w:hideMark/>
          </w:tcPr>
          <w:p w14:paraId="04E207DD" w14:textId="77777777" w:rsidR="008F699C" w:rsidRDefault="008F699C" w:rsidP="003E7F10">
            <w:pPr>
              <w:spacing w:line="480" w:lineRule="auto"/>
              <w:jc w:val="center"/>
              <w:rPr>
                <w:rFonts w:eastAsia="Times New Roman"/>
              </w:rPr>
            </w:pPr>
            <w:r>
              <w:rPr>
                <w:rFonts w:eastAsia="Times New Roman"/>
              </w:rPr>
              <w:t xml:space="preserve">0.17 </w:t>
            </w:r>
            <w:r>
              <w:rPr>
                <w:rFonts w:eastAsia="Times New Roman"/>
                <w:vertAlign w:val="superscript"/>
              </w:rPr>
              <w:t>*</w:t>
            </w:r>
          </w:p>
        </w:tc>
        <w:tc>
          <w:tcPr>
            <w:tcW w:w="0" w:type="auto"/>
            <w:tcMar>
              <w:top w:w="113" w:type="dxa"/>
              <w:left w:w="113" w:type="dxa"/>
              <w:bottom w:w="113" w:type="dxa"/>
              <w:right w:w="113" w:type="dxa"/>
            </w:tcMar>
            <w:hideMark/>
          </w:tcPr>
          <w:p w14:paraId="6E5449E0" w14:textId="77777777" w:rsidR="008F699C" w:rsidRDefault="008F699C" w:rsidP="003E7F10">
            <w:pPr>
              <w:spacing w:line="480" w:lineRule="auto"/>
              <w:jc w:val="center"/>
              <w:rPr>
                <w:rFonts w:eastAsia="Times New Roman"/>
              </w:rPr>
            </w:pPr>
            <w:r>
              <w:rPr>
                <w:rFonts w:eastAsia="Times New Roman"/>
              </w:rPr>
              <w:t>0.07</w:t>
            </w:r>
          </w:p>
        </w:tc>
        <w:tc>
          <w:tcPr>
            <w:tcW w:w="0" w:type="auto"/>
            <w:tcMar>
              <w:top w:w="113" w:type="dxa"/>
              <w:left w:w="113" w:type="dxa"/>
              <w:bottom w:w="113" w:type="dxa"/>
              <w:right w:w="113" w:type="dxa"/>
            </w:tcMar>
            <w:hideMark/>
          </w:tcPr>
          <w:p w14:paraId="32A3171A" w14:textId="77777777" w:rsidR="008F699C" w:rsidRDefault="008F699C" w:rsidP="003E7F10">
            <w:pPr>
              <w:spacing w:line="480" w:lineRule="auto"/>
              <w:jc w:val="center"/>
              <w:rPr>
                <w:rFonts w:eastAsia="Times New Roman"/>
              </w:rPr>
            </w:pPr>
            <w:r>
              <w:rPr>
                <w:rFonts w:eastAsia="Times New Roman"/>
              </w:rPr>
              <w:t>0.04 – 0.31</w:t>
            </w:r>
          </w:p>
        </w:tc>
        <w:tc>
          <w:tcPr>
            <w:tcW w:w="0" w:type="auto"/>
            <w:tcMar>
              <w:top w:w="113" w:type="dxa"/>
              <w:left w:w="113" w:type="dxa"/>
              <w:bottom w:w="113" w:type="dxa"/>
              <w:right w:w="113" w:type="dxa"/>
            </w:tcMar>
            <w:hideMark/>
          </w:tcPr>
          <w:p w14:paraId="35BA1CAF" w14:textId="77777777" w:rsidR="008F699C" w:rsidRDefault="008F699C" w:rsidP="003E7F10">
            <w:pPr>
              <w:spacing w:line="480" w:lineRule="auto"/>
              <w:jc w:val="center"/>
              <w:rPr>
                <w:rFonts w:eastAsia="Times New Roman"/>
              </w:rPr>
            </w:pPr>
            <w:r>
              <w:rPr>
                <w:rFonts w:eastAsia="Times New Roman"/>
              </w:rPr>
              <w:t>2.50</w:t>
            </w:r>
          </w:p>
        </w:tc>
        <w:tc>
          <w:tcPr>
            <w:tcW w:w="0" w:type="auto"/>
            <w:tcMar>
              <w:top w:w="113" w:type="dxa"/>
              <w:left w:w="113" w:type="dxa"/>
              <w:bottom w:w="113" w:type="dxa"/>
              <w:right w:w="113" w:type="dxa"/>
            </w:tcMar>
            <w:hideMark/>
          </w:tcPr>
          <w:p w14:paraId="3FEB300E" w14:textId="77777777" w:rsidR="008F699C" w:rsidRDefault="008F699C" w:rsidP="003E7F10">
            <w:pPr>
              <w:spacing w:line="480" w:lineRule="auto"/>
              <w:jc w:val="center"/>
              <w:rPr>
                <w:rFonts w:eastAsia="Times New Roman"/>
              </w:rPr>
            </w:pPr>
            <w:r>
              <w:rPr>
                <w:rStyle w:val="Strong"/>
                <w:rFonts w:eastAsia="Times New Roman"/>
              </w:rPr>
              <w:t>0.013</w:t>
            </w:r>
          </w:p>
        </w:tc>
      </w:tr>
      <w:tr w:rsidR="008F699C" w14:paraId="048DB1F1" w14:textId="77777777" w:rsidTr="008B398B">
        <w:tc>
          <w:tcPr>
            <w:tcW w:w="0" w:type="auto"/>
            <w:tcMar>
              <w:top w:w="113" w:type="dxa"/>
              <w:left w:w="113" w:type="dxa"/>
              <w:bottom w:w="113" w:type="dxa"/>
              <w:right w:w="113" w:type="dxa"/>
            </w:tcMar>
            <w:hideMark/>
          </w:tcPr>
          <w:p w14:paraId="470DCD84" w14:textId="77777777" w:rsidR="008F699C" w:rsidRDefault="008F699C" w:rsidP="003E7F10">
            <w:pPr>
              <w:spacing w:line="480" w:lineRule="auto"/>
              <w:rPr>
                <w:rFonts w:eastAsia="Times New Roman"/>
              </w:rPr>
            </w:pPr>
            <w:r>
              <w:rPr>
                <w:rFonts w:eastAsia="Times New Roman"/>
              </w:rPr>
              <w:t>Population [</w:t>
            </w:r>
            <w:proofErr w:type="spellStart"/>
            <w:r>
              <w:rPr>
                <w:rFonts w:eastAsia="Times New Roman"/>
              </w:rPr>
              <w:t>Otavi</w:t>
            </w:r>
            <w:proofErr w:type="spellEnd"/>
            <w:r>
              <w:rPr>
                <w:rFonts w:eastAsia="Times New Roman"/>
              </w:rPr>
              <w:t>] *</w:t>
            </w:r>
            <w:r>
              <w:rPr>
                <w:rFonts w:eastAsia="Times New Roman"/>
              </w:rPr>
              <w:br/>
            </w:r>
            <w:proofErr w:type="spellStart"/>
            <w:r>
              <w:rPr>
                <w:rFonts w:eastAsia="Times New Roman"/>
              </w:rPr>
              <w:t>Treatment</w:t>
            </w:r>
            <w:proofErr w:type="spellEnd"/>
          </w:p>
        </w:tc>
        <w:tc>
          <w:tcPr>
            <w:tcW w:w="0" w:type="auto"/>
            <w:tcMar>
              <w:top w:w="113" w:type="dxa"/>
              <w:left w:w="113" w:type="dxa"/>
              <w:bottom w:w="113" w:type="dxa"/>
              <w:right w:w="113" w:type="dxa"/>
            </w:tcMar>
            <w:hideMark/>
          </w:tcPr>
          <w:p w14:paraId="77920F1A" w14:textId="77777777" w:rsidR="008F699C" w:rsidRDefault="008F699C" w:rsidP="003E7F10">
            <w:pPr>
              <w:spacing w:line="480" w:lineRule="auto"/>
              <w:jc w:val="center"/>
              <w:rPr>
                <w:rFonts w:eastAsia="Times New Roman"/>
              </w:rPr>
            </w:pPr>
            <w:r>
              <w:rPr>
                <w:rFonts w:eastAsia="Times New Roman"/>
              </w:rPr>
              <w:t xml:space="preserve">0.00 </w:t>
            </w:r>
          </w:p>
        </w:tc>
        <w:tc>
          <w:tcPr>
            <w:tcW w:w="0" w:type="auto"/>
            <w:tcMar>
              <w:top w:w="113" w:type="dxa"/>
              <w:left w:w="113" w:type="dxa"/>
              <w:bottom w:w="113" w:type="dxa"/>
              <w:right w:w="113" w:type="dxa"/>
            </w:tcMar>
            <w:hideMark/>
          </w:tcPr>
          <w:p w14:paraId="395A4398" w14:textId="77777777" w:rsidR="008F699C" w:rsidRDefault="008F699C" w:rsidP="003E7F10">
            <w:pPr>
              <w:spacing w:line="480" w:lineRule="auto"/>
              <w:jc w:val="center"/>
              <w:rPr>
                <w:rFonts w:eastAsia="Times New Roman"/>
              </w:rPr>
            </w:pPr>
            <w:r>
              <w:rPr>
                <w:rFonts w:eastAsia="Times New Roman"/>
              </w:rPr>
              <w:t>0.06</w:t>
            </w:r>
          </w:p>
        </w:tc>
        <w:tc>
          <w:tcPr>
            <w:tcW w:w="0" w:type="auto"/>
            <w:tcMar>
              <w:top w:w="113" w:type="dxa"/>
              <w:left w:w="113" w:type="dxa"/>
              <w:bottom w:w="113" w:type="dxa"/>
              <w:right w:w="113" w:type="dxa"/>
            </w:tcMar>
            <w:hideMark/>
          </w:tcPr>
          <w:p w14:paraId="56DFEE77" w14:textId="77777777" w:rsidR="008F699C" w:rsidRDefault="008F699C" w:rsidP="003E7F10">
            <w:pPr>
              <w:spacing w:line="480" w:lineRule="auto"/>
              <w:jc w:val="center"/>
              <w:rPr>
                <w:rFonts w:eastAsia="Times New Roman"/>
              </w:rPr>
            </w:pPr>
            <w:r>
              <w:rPr>
                <w:rFonts w:eastAsia="Times New Roman"/>
              </w:rPr>
              <w:t>-0.11 – 0.12</w:t>
            </w:r>
          </w:p>
        </w:tc>
        <w:tc>
          <w:tcPr>
            <w:tcW w:w="0" w:type="auto"/>
            <w:tcMar>
              <w:top w:w="113" w:type="dxa"/>
              <w:left w:w="113" w:type="dxa"/>
              <w:bottom w:w="113" w:type="dxa"/>
              <w:right w:w="113" w:type="dxa"/>
            </w:tcMar>
            <w:hideMark/>
          </w:tcPr>
          <w:p w14:paraId="67CC39AC" w14:textId="77777777" w:rsidR="008F699C" w:rsidRDefault="008F699C" w:rsidP="003E7F10">
            <w:pPr>
              <w:spacing w:line="480" w:lineRule="auto"/>
              <w:jc w:val="center"/>
              <w:rPr>
                <w:rFonts w:eastAsia="Times New Roman"/>
              </w:rPr>
            </w:pPr>
            <w:r>
              <w:rPr>
                <w:rFonts w:eastAsia="Times New Roman"/>
              </w:rPr>
              <w:t>0.08</w:t>
            </w:r>
          </w:p>
        </w:tc>
        <w:tc>
          <w:tcPr>
            <w:tcW w:w="0" w:type="auto"/>
            <w:tcMar>
              <w:top w:w="113" w:type="dxa"/>
              <w:left w:w="113" w:type="dxa"/>
              <w:bottom w:w="113" w:type="dxa"/>
              <w:right w:w="113" w:type="dxa"/>
            </w:tcMar>
            <w:hideMark/>
          </w:tcPr>
          <w:p w14:paraId="20CD71A6" w14:textId="77777777" w:rsidR="008F699C" w:rsidRDefault="008F699C" w:rsidP="003E7F10">
            <w:pPr>
              <w:spacing w:line="480" w:lineRule="auto"/>
              <w:jc w:val="center"/>
              <w:rPr>
                <w:rFonts w:eastAsia="Times New Roman"/>
              </w:rPr>
            </w:pPr>
            <w:r>
              <w:rPr>
                <w:rFonts w:eastAsia="Times New Roman"/>
              </w:rPr>
              <w:t>0.935</w:t>
            </w:r>
          </w:p>
        </w:tc>
      </w:tr>
      <w:tr w:rsidR="008F699C" w14:paraId="027E1569" w14:textId="77777777" w:rsidTr="008B398B">
        <w:tc>
          <w:tcPr>
            <w:tcW w:w="0" w:type="auto"/>
            <w:tcMar>
              <w:top w:w="113" w:type="dxa"/>
              <w:left w:w="113" w:type="dxa"/>
              <w:bottom w:w="113" w:type="dxa"/>
              <w:right w:w="113" w:type="dxa"/>
            </w:tcMar>
            <w:hideMark/>
          </w:tcPr>
          <w:p w14:paraId="4AF02CB6" w14:textId="77777777" w:rsidR="008F699C" w:rsidRDefault="008F699C" w:rsidP="003E7F10">
            <w:pPr>
              <w:spacing w:line="480" w:lineRule="auto"/>
              <w:rPr>
                <w:rFonts w:eastAsia="Times New Roman"/>
              </w:rPr>
            </w:pPr>
            <w:r>
              <w:rPr>
                <w:rFonts w:eastAsia="Times New Roman"/>
              </w:rPr>
              <w:lastRenderedPageBreak/>
              <w:t>Population [Stampriet] *</w:t>
            </w:r>
            <w:r>
              <w:rPr>
                <w:rFonts w:eastAsia="Times New Roman"/>
              </w:rPr>
              <w:br/>
            </w:r>
            <w:proofErr w:type="spellStart"/>
            <w:r>
              <w:rPr>
                <w:rFonts w:eastAsia="Times New Roman"/>
              </w:rPr>
              <w:t>Treatment</w:t>
            </w:r>
            <w:proofErr w:type="spellEnd"/>
          </w:p>
        </w:tc>
        <w:tc>
          <w:tcPr>
            <w:tcW w:w="0" w:type="auto"/>
            <w:tcMar>
              <w:top w:w="113" w:type="dxa"/>
              <w:left w:w="113" w:type="dxa"/>
              <w:bottom w:w="113" w:type="dxa"/>
              <w:right w:w="113" w:type="dxa"/>
            </w:tcMar>
            <w:hideMark/>
          </w:tcPr>
          <w:p w14:paraId="7AF02ADD" w14:textId="77777777" w:rsidR="008F699C" w:rsidRDefault="008F699C" w:rsidP="003E7F10">
            <w:pPr>
              <w:spacing w:line="480" w:lineRule="auto"/>
              <w:jc w:val="center"/>
              <w:rPr>
                <w:rFonts w:eastAsia="Times New Roman"/>
              </w:rPr>
            </w:pPr>
            <w:r>
              <w:rPr>
                <w:rFonts w:eastAsia="Times New Roman"/>
              </w:rPr>
              <w:t xml:space="preserve">0.11 </w:t>
            </w:r>
          </w:p>
        </w:tc>
        <w:tc>
          <w:tcPr>
            <w:tcW w:w="0" w:type="auto"/>
            <w:tcMar>
              <w:top w:w="113" w:type="dxa"/>
              <w:left w:w="113" w:type="dxa"/>
              <w:bottom w:w="113" w:type="dxa"/>
              <w:right w:w="113" w:type="dxa"/>
            </w:tcMar>
            <w:hideMark/>
          </w:tcPr>
          <w:p w14:paraId="6AA95DF0" w14:textId="77777777" w:rsidR="008F699C" w:rsidRDefault="008F699C" w:rsidP="003E7F10">
            <w:pPr>
              <w:spacing w:line="480" w:lineRule="auto"/>
              <w:jc w:val="center"/>
              <w:rPr>
                <w:rFonts w:eastAsia="Times New Roman"/>
              </w:rPr>
            </w:pPr>
            <w:r>
              <w:rPr>
                <w:rFonts w:eastAsia="Times New Roman"/>
              </w:rPr>
              <w:t>0.07</w:t>
            </w:r>
          </w:p>
        </w:tc>
        <w:tc>
          <w:tcPr>
            <w:tcW w:w="0" w:type="auto"/>
            <w:tcMar>
              <w:top w:w="113" w:type="dxa"/>
              <w:left w:w="113" w:type="dxa"/>
              <w:bottom w:w="113" w:type="dxa"/>
              <w:right w:w="113" w:type="dxa"/>
            </w:tcMar>
            <w:hideMark/>
          </w:tcPr>
          <w:p w14:paraId="7E85B18D" w14:textId="77777777" w:rsidR="008F699C" w:rsidRDefault="008F699C" w:rsidP="003E7F10">
            <w:pPr>
              <w:spacing w:line="480" w:lineRule="auto"/>
              <w:jc w:val="center"/>
              <w:rPr>
                <w:rFonts w:eastAsia="Times New Roman"/>
              </w:rPr>
            </w:pPr>
            <w:r>
              <w:rPr>
                <w:rFonts w:eastAsia="Times New Roman"/>
              </w:rPr>
              <w:t>-0.02 – 0.24</w:t>
            </w:r>
          </w:p>
        </w:tc>
        <w:tc>
          <w:tcPr>
            <w:tcW w:w="0" w:type="auto"/>
            <w:tcMar>
              <w:top w:w="113" w:type="dxa"/>
              <w:left w:w="113" w:type="dxa"/>
              <w:bottom w:w="113" w:type="dxa"/>
              <w:right w:w="113" w:type="dxa"/>
            </w:tcMar>
            <w:hideMark/>
          </w:tcPr>
          <w:p w14:paraId="69F9679B" w14:textId="77777777" w:rsidR="008F699C" w:rsidRDefault="008F699C" w:rsidP="003E7F10">
            <w:pPr>
              <w:spacing w:line="480" w:lineRule="auto"/>
              <w:jc w:val="center"/>
              <w:rPr>
                <w:rFonts w:eastAsia="Times New Roman"/>
              </w:rPr>
            </w:pPr>
            <w:r>
              <w:rPr>
                <w:rFonts w:eastAsia="Times New Roman"/>
              </w:rPr>
              <w:t>1.62</w:t>
            </w:r>
          </w:p>
        </w:tc>
        <w:tc>
          <w:tcPr>
            <w:tcW w:w="0" w:type="auto"/>
            <w:tcMar>
              <w:top w:w="113" w:type="dxa"/>
              <w:left w:w="113" w:type="dxa"/>
              <w:bottom w:w="113" w:type="dxa"/>
              <w:right w:w="113" w:type="dxa"/>
            </w:tcMar>
            <w:hideMark/>
          </w:tcPr>
          <w:p w14:paraId="2008890A" w14:textId="77777777" w:rsidR="008F699C" w:rsidRDefault="008F699C" w:rsidP="003E7F10">
            <w:pPr>
              <w:spacing w:line="480" w:lineRule="auto"/>
              <w:jc w:val="center"/>
              <w:rPr>
                <w:rFonts w:eastAsia="Times New Roman"/>
              </w:rPr>
            </w:pPr>
            <w:r>
              <w:rPr>
                <w:rFonts w:eastAsia="Times New Roman"/>
              </w:rPr>
              <w:t>0.105</w:t>
            </w:r>
          </w:p>
        </w:tc>
      </w:tr>
      <w:tr w:rsidR="008F699C" w14:paraId="251B8A6F" w14:textId="77777777" w:rsidTr="008B398B">
        <w:tc>
          <w:tcPr>
            <w:tcW w:w="0" w:type="auto"/>
            <w:tcBorders>
              <w:top w:val="single" w:sz="6" w:space="0" w:color="auto"/>
              <w:left w:val="nil"/>
              <w:bottom w:val="nil"/>
              <w:right w:val="nil"/>
            </w:tcBorders>
            <w:tcMar>
              <w:top w:w="57" w:type="dxa"/>
              <w:left w:w="113" w:type="dxa"/>
              <w:bottom w:w="57" w:type="dxa"/>
              <w:right w:w="113" w:type="dxa"/>
            </w:tcMar>
            <w:hideMark/>
          </w:tcPr>
          <w:p w14:paraId="3A080947" w14:textId="77777777" w:rsidR="008F699C" w:rsidRDefault="008F699C" w:rsidP="003E7F10">
            <w:pPr>
              <w:spacing w:line="480" w:lineRule="auto"/>
              <w:rPr>
                <w:rFonts w:eastAsia="Times New Roman"/>
              </w:rPr>
            </w:pPr>
            <w:r>
              <w:rPr>
                <w:rFonts w:eastAsia="Times New Roman"/>
              </w:rPr>
              <w:t>Observations</w:t>
            </w:r>
          </w:p>
        </w:tc>
        <w:tc>
          <w:tcPr>
            <w:tcW w:w="0" w:type="auto"/>
            <w:gridSpan w:val="5"/>
            <w:tcBorders>
              <w:top w:val="single" w:sz="6" w:space="0" w:color="auto"/>
              <w:left w:val="nil"/>
              <w:bottom w:val="nil"/>
              <w:right w:val="nil"/>
            </w:tcBorders>
            <w:tcMar>
              <w:top w:w="57" w:type="dxa"/>
              <w:left w:w="113" w:type="dxa"/>
              <w:bottom w:w="57" w:type="dxa"/>
              <w:right w:w="113" w:type="dxa"/>
            </w:tcMar>
            <w:hideMark/>
          </w:tcPr>
          <w:p w14:paraId="6158C21C" w14:textId="77777777" w:rsidR="008F699C" w:rsidRDefault="008F699C" w:rsidP="003E7F10">
            <w:pPr>
              <w:spacing w:line="480" w:lineRule="auto"/>
              <w:rPr>
                <w:rFonts w:eastAsia="Times New Roman"/>
              </w:rPr>
            </w:pPr>
            <w:r>
              <w:rPr>
                <w:rFonts w:eastAsia="Times New Roman"/>
              </w:rPr>
              <w:t>330</w:t>
            </w:r>
          </w:p>
        </w:tc>
      </w:tr>
      <w:tr w:rsidR="008F699C" w14:paraId="6B78AD9F" w14:textId="77777777" w:rsidTr="008B398B">
        <w:tc>
          <w:tcPr>
            <w:tcW w:w="0" w:type="auto"/>
            <w:tcMar>
              <w:top w:w="57" w:type="dxa"/>
              <w:left w:w="113" w:type="dxa"/>
              <w:bottom w:w="57" w:type="dxa"/>
              <w:right w:w="113" w:type="dxa"/>
            </w:tcMar>
            <w:hideMark/>
          </w:tcPr>
          <w:p w14:paraId="2C9A8B22" w14:textId="77777777" w:rsidR="008F699C" w:rsidRDefault="008F699C" w:rsidP="003E7F10">
            <w:pPr>
              <w:spacing w:line="480" w:lineRule="auto"/>
              <w:rPr>
                <w:rFonts w:eastAsia="Times New Roman"/>
              </w:rPr>
            </w:pPr>
            <w:r>
              <w:rPr>
                <w:rFonts w:eastAsia="Times New Roman"/>
              </w:rPr>
              <w:t>R</w:t>
            </w:r>
            <w:r>
              <w:rPr>
                <w:rFonts w:eastAsia="Times New Roman"/>
                <w:vertAlign w:val="superscript"/>
              </w:rPr>
              <w:t>2</w:t>
            </w:r>
            <w:r>
              <w:rPr>
                <w:rFonts w:eastAsia="Times New Roman"/>
              </w:rPr>
              <w:t xml:space="preserve"> / R</w:t>
            </w:r>
            <w:r>
              <w:rPr>
                <w:rFonts w:eastAsia="Times New Roman"/>
                <w:vertAlign w:val="superscript"/>
              </w:rPr>
              <w:t>2</w:t>
            </w:r>
            <w:r>
              <w:rPr>
                <w:rFonts w:eastAsia="Times New Roman"/>
              </w:rPr>
              <w:t xml:space="preserve"> </w:t>
            </w:r>
            <w:proofErr w:type="spellStart"/>
            <w:r>
              <w:rPr>
                <w:rFonts w:eastAsia="Times New Roman"/>
              </w:rPr>
              <w:t>adjusted</w:t>
            </w:r>
            <w:proofErr w:type="spellEnd"/>
          </w:p>
        </w:tc>
        <w:tc>
          <w:tcPr>
            <w:tcW w:w="0" w:type="auto"/>
            <w:gridSpan w:val="5"/>
            <w:tcMar>
              <w:top w:w="57" w:type="dxa"/>
              <w:left w:w="113" w:type="dxa"/>
              <w:bottom w:w="57" w:type="dxa"/>
              <w:right w:w="113" w:type="dxa"/>
            </w:tcMar>
            <w:hideMark/>
          </w:tcPr>
          <w:p w14:paraId="3FD863C7" w14:textId="77777777" w:rsidR="008F699C" w:rsidRDefault="008F699C" w:rsidP="003E7F10">
            <w:pPr>
              <w:spacing w:line="480" w:lineRule="auto"/>
              <w:rPr>
                <w:rFonts w:eastAsia="Times New Roman"/>
              </w:rPr>
            </w:pPr>
            <w:r>
              <w:rPr>
                <w:rFonts w:eastAsia="Times New Roman"/>
              </w:rPr>
              <w:t>0.098 / 0.073</w:t>
            </w:r>
          </w:p>
        </w:tc>
      </w:tr>
      <w:tr w:rsidR="008F699C" w14:paraId="09C29766" w14:textId="77777777" w:rsidTr="008B398B">
        <w:tc>
          <w:tcPr>
            <w:tcW w:w="0" w:type="auto"/>
            <w:tcMar>
              <w:top w:w="57" w:type="dxa"/>
              <w:left w:w="113" w:type="dxa"/>
              <w:bottom w:w="57" w:type="dxa"/>
              <w:right w:w="113" w:type="dxa"/>
            </w:tcMar>
            <w:hideMark/>
          </w:tcPr>
          <w:p w14:paraId="0FA98EEC" w14:textId="77777777" w:rsidR="008F699C" w:rsidRDefault="008F699C" w:rsidP="003E7F10">
            <w:pPr>
              <w:spacing w:line="480" w:lineRule="auto"/>
              <w:rPr>
                <w:rFonts w:eastAsia="Times New Roman"/>
              </w:rPr>
            </w:pPr>
            <w:r>
              <w:rPr>
                <w:rFonts w:eastAsia="Times New Roman"/>
              </w:rPr>
              <w:t>AIC</w:t>
            </w:r>
          </w:p>
        </w:tc>
        <w:tc>
          <w:tcPr>
            <w:tcW w:w="0" w:type="auto"/>
            <w:gridSpan w:val="5"/>
            <w:tcMar>
              <w:top w:w="57" w:type="dxa"/>
              <w:left w:w="113" w:type="dxa"/>
              <w:bottom w:w="57" w:type="dxa"/>
              <w:right w:w="113" w:type="dxa"/>
            </w:tcMar>
            <w:hideMark/>
          </w:tcPr>
          <w:p w14:paraId="76DCA569" w14:textId="77777777" w:rsidR="008F699C" w:rsidRDefault="008F699C" w:rsidP="003E7F10">
            <w:pPr>
              <w:spacing w:line="480" w:lineRule="auto"/>
              <w:rPr>
                <w:rFonts w:eastAsia="Times New Roman"/>
              </w:rPr>
            </w:pPr>
            <w:r>
              <w:rPr>
                <w:rFonts w:eastAsia="Times New Roman"/>
              </w:rPr>
              <w:t>1427.653</w:t>
            </w:r>
          </w:p>
        </w:tc>
      </w:tr>
      <w:tr w:rsidR="008F699C" w14:paraId="40F82EB6" w14:textId="77777777" w:rsidTr="008B398B">
        <w:tc>
          <w:tcPr>
            <w:tcW w:w="0" w:type="auto"/>
            <w:tcMar>
              <w:top w:w="57" w:type="dxa"/>
              <w:left w:w="113" w:type="dxa"/>
              <w:bottom w:w="57" w:type="dxa"/>
              <w:right w:w="113" w:type="dxa"/>
            </w:tcMar>
            <w:hideMark/>
          </w:tcPr>
          <w:p w14:paraId="0936C70D" w14:textId="77777777" w:rsidR="008F699C" w:rsidRDefault="008F699C" w:rsidP="003E7F10">
            <w:pPr>
              <w:spacing w:line="480" w:lineRule="auto"/>
              <w:rPr>
                <w:rFonts w:eastAsia="Times New Roman"/>
              </w:rPr>
            </w:pPr>
            <w:r>
              <w:rPr>
                <w:rFonts w:eastAsia="Times New Roman"/>
              </w:rPr>
              <w:t>F-</w:t>
            </w:r>
            <w:proofErr w:type="spellStart"/>
            <w:r>
              <w:rPr>
                <w:rFonts w:eastAsia="Times New Roman"/>
              </w:rPr>
              <w:t>statistic</w:t>
            </w:r>
            <w:proofErr w:type="spellEnd"/>
            <w:r>
              <w:rPr>
                <w:rFonts w:eastAsia="Times New Roman"/>
              </w:rPr>
              <w:t xml:space="preserve">  </w:t>
            </w:r>
          </w:p>
        </w:tc>
        <w:tc>
          <w:tcPr>
            <w:tcW w:w="0" w:type="auto"/>
            <w:gridSpan w:val="5"/>
            <w:tcMar>
              <w:top w:w="57" w:type="dxa"/>
              <w:left w:w="113" w:type="dxa"/>
              <w:bottom w:w="57" w:type="dxa"/>
              <w:right w:w="113" w:type="dxa"/>
            </w:tcMar>
            <w:hideMark/>
          </w:tcPr>
          <w:p w14:paraId="157EEA88" w14:textId="77777777" w:rsidR="008F699C" w:rsidRDefault="008F699C" w:rsidP="003E7F10">
            <w:pPr>
              <w:spacing w:line="480" w:lineRule="auto"/>
              <w:rPr>
                <w:rFonts w:eastAsia="Times New Roman"/>
              </w:rPr>
            </w:pPr>
            <w:r>
              <w:rPr>
                <w:rFonts w:eastAsia="Times New Roman"/>
              </w:rPr>
              <w:t>3.862 on 9 and 320 DF</w:t>
            </w:r>
          </w:p>
        </w:tc>
      </w:tr>
      <w:tr w:rsidR="008F699C" w14:paraId="79F7DE7E" w14:textId="77777777" w:rsidTr="008B398B">
        <w:tc>
          <w:tcPr>
            <w:tcW w:w="0" w:type="auto"/>
            <w:tcMar>
              <w:top w:w="57" w:type="dxa"/>
              <w:left w:w="113" w:type="dxa"/>
              <w:bottom w:w="57" w:type="dxa"/>
              <w:right w:w="113" w:type="dxa"/>
            </w:tcMar>
            <w:hideMark/>
          </w:tcPr>
          <w:p w14:paraId="0C24C4A7" w14:textId="77777777" w:rsidR="008F699C" w:rsidRDefault="008F699C" w:rsidP="003E7F10">
            <w:pPr>
              <w:spacing w:line="480" w:lineRule="auto"/>
              <w:rPr>
                <w:rFonts w:eastAsia="Times New Roman"/>
              </w:rPr>
            </w:pPr>
            <w:r>
              <w:rPr>
                <w:rFonts w:eastAsia="Times New Roman"/>
              </w:rPr>
              <w:t>p-</w:t>
            </w:r>
            <w:proofErr w:type="spellStart"/>
            <w:r>
              <w:rPr>
                <w:rFonts w:eastAsia="Times New Roman"/>
              </w:rPr>
              <w:t>value</w:t>
            </w:r>
            <w:proofErr w:type="spellEnd"/>
          </w:p>
        </w:tc>
        <w:tc>
          <w:tcPr>
            <w:tcW w:w="0" w:type="auto"/>
            <w:gridSpan w:val="5"/>
            <w:tcMar>
              <w:top w:w="57" w:type="dxa"/>
              <w:left w:w="113" w:type="dxa"/>
              <w:bottom w:w="57" w:type="dxa"/>
              <w:right w:w="113" w:type="dxa"/>
            </w:tcMar>
            <w:hideMark/>
          </w:tcPr>
          <w:p w14:paraId="7998E78C" w14:textId="77777777" w:rsidR="008F699C" w:rsidRDefault="008F699C" w:rsidP="003E7F10">
            <w:pPr>
              <w:spacing w:line="480" w:lineRule="auto"/>
              <w:rPr>
                <w:rFonts w:eastAsia="Times New Roman"/>
              </w:rPr>
            </w:pPr>
            <w:r>
              <w:rPr>
                <w:rFonts w:eastAsia="Times New Roman"/>
              </w:rPr>
              <w:t>0.0001159</w:t>
            </w:r>
          </w:p>
        </w:tc>
      </w:tr>
      <w:tr w:rsidR="008F699C" w14:paraId="127FF84C" w14:textId="77777777" w:rsidTr="008B398B">
        <w:tc>
          <w:tcPr>
            <w:tcW w:w="0" w:type="auto"/>
            <w:gridSpan w:val="6"/>
            <w:tcBorders>
              <w:top w:val="double" w:sz="6" w:space="0" w:color="000000"/>
              <w:left w:val="nil"/>
              <w:bottom w:val="nil"/>
              <w:right w:val="nil"/>
            </w:tcBorders>
            <w:tcMar>
              <w:top w:w="15" w:type="dxa"/>
              <w:left w:w="15" w:type="dxa"/>
              <w:bottom w:w="15" w:type="dxa"/>
              <w:right w:w="15" w:type="dxa"/>
            </w:tcMar>
            <w:vAlign w:val="center"/>
            <w:hideMark/>
          </w:tcPr>
          <w:p w14:paraId="351F72B2" w14:textId="77777777" w:rsidR="008F699C" w:rsidRDefault="008F699C" w:rsidP="003E7F10">
            <w:pPr>
              <w:spacing w:line="480" w:lineRule="auto"/>
              <w:jc w:val="right"/>
              <w:rPr>
                <w:rFonts w:eastAsia="Times New Roman"/>
                <w:i/>
                <w:iCs/>
              </w:rPr>
            </w:pPr>
            <w:r>
              <w:rPr>
                <w:rFonts w:eastAsia="Times New Roman"/>
                <w:i/>
                <w:iCs/>
              </w:rPr>
              <w:t>* p&lt;0.05   ** p&lt;0.01   *** p&lt;0.001</w:t>
            </w:r>
          </w:p>
        </w:tc>
      </w:tr>
    </w:tbl>
    <w:p w14:paraId="52654916" w14:textId="77777777" w:rsidR="008F699C" w:rsidRDefault="008F699C" w:rsidP="003E7F10">
      <w:pPr>
        <w:spacing w:line="480" w:lineRule="auto"/>
        <w:rPr>
          <w:rFonts w:eastAsia="Times New Roman"/>
        </w:rPr>
      </w:pPr>
    </w:p>
    <w:p w14:paraId="12B1A3CB" w14:textId="77777777" w:rsidR="00DF1401" w:rsidRDefault="00DF1401" w:rsidP="003E7F10">
      <w:pPr>
        <w:spacing w:line="480" w:lineRule="auto"/>
        <w:rPr>
          <w:lang w:val="en-GB"/>
        </w:rPr>
      </w:pPr>
    </w:p>
    <w:p w14:paraId="43E54B35" w14:textId="77777777" w:rsidR="00DF1401" w:rsidRDefault="00DF1401" w:rsidP="003E7F10">
      <w:pPr>
        <w:spacing w:line="480" w:lineRule="auto"/>
        <w:rPr>
          <w:lang w:val="en-GB"/>
        </w:rPr>
      </w:pPr>
      <w:r>
        <w:rPr>
          <w:lang w:val="en-GB"/>
        </w:rPr>
        <w:t>Supplementary comment 1:</w:t>
      </w:r>
    </w:p>
    <w:p w14:paraId="4E830D64" w14:textId="77777777" w:rsidR="00DF1401" w:rsidRPr="00755203" w:rsidRDefault="00DF1401" w:rsidP="003E7F10">
      <w:pPr>
        <w:pStyle w:val="Heading2"/>
        <w:spacing w:line="480" w:lineRule="auto"/>
        <w:rPr>
          <w:lang w:val="en-GB"/>
        </w:rPr>
      </w:pPr>
      <w:r w:rsidRPr="00755203">
        <w:rPr>
          <w:lang w:val="en-GB"/>
        </w:rPr>
        <w:t>Potential confounding factors</w:t>
      </w:r>
    </w:p>
    <w:p w14:paraId="14A586B4" w14:textId="21E63511" w:rsidR="00DF1401" w:rsidRPr="00755203" w:rsidRDefault="00DF1401" w:rsidP="003E7F10">
      <w:pPr>
        <w:pStyle w:val="NoSpacing"/>
        <w:spacing w:line="480" w:lineRule="auto"/>
        <w:rPr>
          <w:lang w:val="en-GB"/>
        </w:rPr>
      </w:pPr>
      <w:r w:rsidRPr="00755203">
        <w:rPr>
          <w:lang w:val="en-GB"/>
        </w:rPr>
        <w:t>The spiders from all four populations were sampled over a relatively short period resulting in non-synchronized phenology due to population differences. Despite the effort to test the spiders in size dependent order, they still had different sizes when testing their thermal limits as estimated by mass (</w:t>
      </w:r>
      <w:proofErr w:type="spellStart"/>
      <w:r w:rsidRPr="00755203">
        <w:rPr>
          <w:lang w:val="en-GB"/>
        </w:rPr>
        <w:t>anova</w:t>
      </w:r>
      <w:proofErr w:type="spellEnd"/>
      <w:r w:rsidRPr="00755203">
        <w:rPr>
          <w:lang w:val="en-GB"/>
        </w:rPr>
        <w:t xml:space="preserve">, p-value &lt; 2e-16 in all acclimation regimes in both </w:t>
      </w:r>
      <w:proofErr w:type="spellStart"/>
      <w:r w:rsidRPr="00755203">
        <w:rPr>
          <w:lang w:val="en-GB"/>
        </w:rPr>
        <w:t>CTmax</w:t>
      </w:r>
      <w:proofErr w:type="spellEnd"/>
      <w:r w:rsidRPr="00755203">
        <w:rPr>
          <w:lang w:val="en-GB"/>
        </w:rPr>
        <w:t xml:space="preserve"> and CCR). The spiders from </w:t>
      </w:r>
      <w:proofErr w:type="spellStart"/>
      <w:r w:rsidRPr="00755203">
        <w:rPr>
          <w:lang w:val="en-GB"/>
        </w:rPr>
        <w:t>Otawi</w:t>
      </w:r>
      <w:proofErr w:type="spellEnd"/>
      <w:r w:rsidRPr="00755203">
        <w:rPr>
          <w:lang w:val="en-GB"/>
        </w:rPr>
        <w:t xml:space="preserve"> were heaviest, followed by spiders from </w:t>
      </w:r>
      <w:proofErr w:type="spellStart"/>
      <w:r w:rsidRPr="00755203">
        <w:rPr>
          <w:lang w:val="en-GB"/>
        </w:rPr>
        <w:t>Karasburg</w:t>
      </w:r>
      <w:proofErr w:type="spellEnd"/>
      <w:r w:rsidRPr="00755203">
        <w:rPr>
          <w:lang w:val="en-GB"/>
        </w:rPr>
        <w:t xml:space="preserve">, Betta, and </w:t>
      </w:r>
      <w:proofErr w:type="spellStart"/>
      <w:r w:rsidRPr="00755203">
        <w:rPr>
          <w:lang w:val="en-GB"/>
        </w:rPr>
        <w:t>Stampriet</w:t>
      </w:r>
      <w:proofErr w:type="spellEnd"/>
      <w:r w:rsidRPr="00755203">
        <w:rPr>
          <w:lang w:val="en-GB"/>
        </w:rPr>
        <w:t xml:space="preserve"> </w:t>
      </w:r>
      <w:r>
        <w:rPr>
          <w:lang w:val="en-GB"/>
        </w:rPr>
        <w:t>(</w:t>
      </w:r>
      <w:r w:rsidR="00A67919">
        <w:rPr>
          <w:lang w:val="en-GB"/>
        </w:rPr>
        <w:t>Figure S5</w:t>
      </w:r>
      <w:r>
        <w:rPr>
          <w:lang w:val="en-GB"/>
        </w:rPr>
        <w:t>)</w:t>
      </w:r>
      <w:r w:rsidRPr="00755203">
        <w:rPr>
          <w:lang w:val="en-GB"/>
        </w:rPr>
        <w:t xml:space="preserve">. In order to test if the size difference among populations represents a potential confounding factor regarding their thermal tolerances, we correlated individual </w:t>
      </w:r>
      <w:proofErr w:type="spellStart"/>
      <w:r w:rsidRPr="00755203">
        <w:rPr>
          <w:lang w:val="en-GB"/>
        </w:rPr>
        <w:t>CTmax</w:t>
      </w:r>
      <w:proofErr w:type="spellEnd"/>
      <w:r w:rsidRPr="00755203">
        <w:rPr>
          <w:lang w:val="en-GB"/>
        </w:rPr>
        <w:t xml:space="preserve"> and CCR with masses for each population separately. In most tests there were non-significant correlations, and no common trend was </w:t>
      </w:r>
      <w:r w:rsidRPr="00755203">
        <w:rPr>
          <w:lang w:val="en-GB"/>
        </w:rPr>
        <w:lastRenderedPageBreak/>
        <w:t xml:space="preserve">observed. On the contrary, sometimes there are a negative trend and sometimes a positive. Additionally, there is no correlation between the population’s average </w:t>
      </w:r>
      <w:proofErr w:type="spellStart"/>
      <w:r w:rsidRPr="00755203">
        <w:rPr>
          <w:lang w:val="en-GB"/>
        </w:rPr>
        <w:t>CTmax</w:t>
      </w:r>
      <w:proofErr w:type="spellEnd"/>
      <w:r w:rsidRPr="00755203">
        <w:rPr>
          <w:lang w:val="en-GB"/>
        </w:rPr>
        <w:t xml:space="preserve"> and CCR, and their average masses. </w:t>
      </w:r>
      <w:commentRangeStart w:id="250"/>
      <w:r w:rsidRPr="00755203">
        <w:rPr>
          <w:lang w:val="en-GB"/>
        </w:rPr>
        <w:t>We consequently did not keep mass in the subsequent analyses</w:t>
      </w:r>
      <w:commentRangeEnd w:id="250"/>
      <w:r>
        <w:rPr>
          <w:rStyle w:val="CommentReference"/>
        </w:rPr>
        <w:commentReference w:id="250"/>
      </w:r>
      <w:r w:rsidRPr="00755203">
        <w:rPr>
          <w:lang w:val="en-GB"/>
        </w:rPr>
        <w:t>. The same arguments are used to not include the time between the spiders were fed and tested, and the time in common lab before acclimation in subsequent analyses (</w:t>
      </w:r>
      <w:r w:rsidR="00F407C3">
        <w:rPr>
          <w:lang w:val="en-GB"/>
        </w:rPr>
        <w:t>Figure S3</w:t>
      </w:r>
      <w:r>
        <w:rPr>
          <w:lang w:val="en-GB"/>
        </w:rPr>
        <w:t xml:space="preserve"> and </w:t>
      </w:r>
      <w:r w:rsidR="00F407C3">
        <w:rPr>
          <w:lang w:val="en-GB"/>
        </w:rPr>
        <w:t>5</w:t>
      </w:r>
      <w:r w:rsidRPr="00755203">
        <w:rPr>
          <w:lang w:val="en-GB"/>
        </w:rPr>
        <w:t xml:space="preserve">). In summary, the size of the spiders, </w:t>
      </w:r>
      <w:commentRangeStart w:id="251"/>
      <w:r w:rsidRPr="00755203">
        <w:rPr>
          <w:lang w:val="en-GB"/>
        </w:rPr>
        <w:t>their hunger state</w:t>
      </w:r>
      <w:commentRangeEnd w:id="251"/>
      <w:r>
        <w:rPr>
          <w:rStyle w:val="CommentReference"/>
        </w:rPr>
        <w:commentReference w:id="251"/>
      </w:r>
      <w:r w:rsidRPr="00755203">
        <w:rPr>
          <w:lang w:val="en-GB"/>
        </w:rPr>
        <w:t>, and time under common lab conditions before thermal acclimation, do not seem to influence their thermal tolerances.</w:t>
      </w:r>
    </w:p>
    <w:p w14:paraId="2D2D64E9" w14:textId="77777777" w:rsidR="00DF1401" w:rsidRPr="00755203" w:rsidRDefault="00DF1401" w:rsidP="003E7F10">
      <w:pPr>
        <w:spacing w:line="480" w:lineRule="auto"/>
        <w:rPr>
          <w:lang w:val="en-GB"/>
        </w:rPr>
      </w:pPr>
    </w:p>
    <w:p w14:paraId="4184F6FE" w14:textId="77777777" w:rsidR="00DF1401" w:rsidRPr="00755203" w:rsidRDefault="00DF1401" w:rsidP="003E7F10">
      <w:pPr>
        <w:spacing w:line="480" w:lineRule="auto"/>
        <w:rPr>
          <w:lang w:val="en-GB"/>
        </w:rPr>
      </w:pPr>
    </w:p>
    <w:sectPr w:rsidR="00DF1401" w:rsidRPr="00755203" w:rsidSect="0061408A">
      <w:pgSz w:w="11906" w:h="16838"/>
      <w:pgMar w:top="1699" w:right="1411" w:bottom="1699" w:left="1411" w:header="706"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Jesper Smærup Bechsgaard" w:date="2022-03-21T13:28:00Z" w:initials="JSB">
    <w:p w14:paraId="0AF806DF" w14:textId="77777777" w:rsidR="001046C2" w:rsidRPr="00524385" w:rsidRDefault="001046C2">
      <w:pPr>
        <w:pStyle w:val="CommentText"/>
        <w:rPr>
          <w:lang w:val="en-US"/>
        </w:rPr>
      </w:pPr>
      <w:r>
        <w:rPr>
          <w:rStyle w:val="CommentReference"/>
        </w:rPr>
        <w:annotationRef/>
      </w:r>
      <w:proofErr w:type="spellStart"/>
      <w:r w:rsidRPr="00524385">
        <w:rPr>
          <w:lang w:val="en-US"/>
        </w:rPr>
        <w:t>Tror</w:t>
      </w:r>
      <w:proofErr w:type="spellEnd"/>
      <w:r w:rsidRPr="00524385">
        <w:rPr>
          <w:lang w:val="en-US"/>
        </w:rPr>
        <w:t xml:space="preserve"> </w:t>
      </w:r>
      <w:proofErr w:type="spellStart"/>
      <w:r w:rsidRPr="00524385">
        <w:rPr>
          <w:lang w:val="en-US"/>
        </w:rPr>
        <w:t>jeg</w:t>
      </w:r>
      <w:proofErr w:type="spellEnd"/>
    </w:p>
  </w:comment>
  <w:comment w:id="24" w:author="Anne Aagaard Lauridsen" w:date="2022-02-17T12:57:00Z" w:initials="AAL">
    <w:p w14:paraId="682C4C09" w14:textId="77777777" w:rsidR="001046C2" w:rsidRPr="0065309E" w:rsidRDefault="001046C2">
      <w:pPr>
        <w:pStyle w:val="CommentText"/>
        <w:rPr>
          <w:lang w:val="en-US"/>
        </w:rPr>
      </w:pPr>
      <w:r>
        <w:rPr>
          <w:rStyle w:val="CommentReference"/>
        </w:rPr>
        <w:annotationRef/>
      </w:r>
      <w:r w:rsidRPr="0065309E">
        <w:rPr>
          <w:lang w:val="en-US"/>
        </w:rPr>
        <w:t>Add ref to library</w:t>
      </w:r>
    </w:p>
  </w:comment>
  <w:comment w:id="25" w:author="Anne Aagaard Lauridsen" w:date="2022-03-22T09:21:00Z" w:initials="AAL">
    <w:p w14:paraId="3727FE79" w14:textId="7E18B8B1" w:rsidR="001046C2" w:rsidRPr="003A264B" w:rsidRDefault="001046C2">
      <w:pPr>
        <w:pStyle w:val="CommentText"/>
        <w:rPr>
          <w:lang w:val="en-US"/>
        </w:rPr>
      </w:pPr>
      <w:r>
        <w:rPr>
          <w:rStyle w:val="CommentReference"/>
        </w:rPr>
        <w:annotationRef/>
      </w:r>
      <w:r w:rsidRPr="003A264B">
        <w:rPr>
          <w:lang w:val="en-US"/>
        </w:rPr>
        <w:t xml:space="preserve">True it was </w:t>
      </w:r>
      <w:proofErr w:type="spellStart"/>
      <w:r w:rsidRPr="003A264B">
        <w:rPr>
          <w:lang w:val="en-US"/>
        </w:rPr>
        <w:t>megaX</w:t>
      </w:r>
      <w:proofErr w:type="spellEnd"/>
      <w:r w:rsidRPr="003A264B">
        <w:rPr>
          <w:lang w:val="en-US"/>
        </w:rPr>
        <w:t>?</w:t>
      </w:r>
    </w:p>
  </w:comment>
  <w:comment w:id="26" w:author="Thomas Vosegaard" w:date="2022-03-29T06:30:00Z" w:initials="TV">
    <w:p w14:paraId="1D800ECD" w14:textId="6A7CEF3F" w:rsidR="00301A03" w:rsidRPr="00F3578F" w:rsidRDefault="00301A03">
      <w:pPr>
        <w:pStyle w:val="CommentText"/>
        <w:rPr>
          <w:lang w:val="en-US"/>
        </w:rPr>
      </w:pPr>
      <w:r>
        <w:rPr>
          <w:rStyle w:val="CommentReference"/>
        </w:rPr>
        <w:annotationRef/>
      </w:r>
      <w:r w:rsidR="00F3578F" w:rsidRPr="00F3578F">
        <w:rPr>
          <w:lang w:val="en-US"/>
        </w:rPr>
        <w:t>This comment seems more a</w:t>
      </w:r>
      <w:r w:rsidR="00F3578F">
        <w:rPr>
          <w:lang w:val="en-US"/>
        </w:rPr>
        <w:t>ppropriate in the discussion</w:t>
      </w:r>
    </w:p>
  </w:comment>
  <w:comment w:id="27" w:author="Anne Aagaard Lauridsen" w:date="2022-02-17T13:10:00Z" w:initials="AAL">
    <w:p w14:paraId="4CC08F87" w14:textId="77777777" w:rsidR="001046C2" w:rsidRPr="001A602E" w:rsidRDefault="001046C2">
      <w:pPr>
        <w:pStyle w:val="CommentText"/>
        <w:rPr>
          <w:lang w:val="en-US"/>
        </w:rPr>
      </w:pPr>
      <w:r>
        <w:rPr>
          <w:rStyle w:val="CommentReference"/>
        </w:rPr>
        <w:annotationRef/>
      </w:r>
      <w:r w:rsidRPr="001A602E">
        <w:rPr>
          <w:lang w:val="en-US"/>
        </w:rPr>
        <w:t>Time series measurements?</w:t>
      </w:r>
    </w:p>
  </w:comment>
  <w:comment w:id="30" w:author="Thomas Vosegaard" w:date="2022-03-29T06:29:00Z" w:initials="TV">
    <w:p w14:paraId="7876A95D" w14:textId="43DE4E63" w:rsidR="0076082B" w:rsidRPr="0076082B" w:rsidRDefault="0076082B">
      <w:pPr>
        <w:pStyle w:val="CommentText"/>
        <w:rPr>
          <w:lang w:val="en-US"/>
        </w:rPr>
      </w:pPr>
      <w:r>
        <w:rPr>
          <w:rStyle w:val="CommentReference"/>
        </w:rPr>
        <w:annotationRef/>
      </w:r>
      <w:r w:rsidRPr="0076082B">
        <w:rPr>
          <w:lang w:val="en-US"/>
        </w:rPr>
        <w:t>This needs to be spe</w:t>
      </w:r>
      <w:r>
        <w:rPr>
          <w:lang w:val="en-US"/>
        </w:rPr>
        <w:t>cified in more detail</w:t>
      </w:r>
      <w:r w:rsidR="00BF05D4">
        <w:rPr>
          <w:lang w:val="en-US"/>
        </w:rPr>
        <w:t xml:space="preserve"> – reference or name of command in R.</w:t>
      </w:r>
    </w:p>
  </w:comment>
  <w:comment w:id="31" w:author="Anne Aagaard Lauridsen" w:date="2022-03-17T14:10:00Z" w:initials="AAL">
    <w:p w14:paraId="7D6D3B11" w14:textId="77777777" w:rsidR="001046C2" w:rsidRDefault="001046C2">
      <w:pPr>
        <w:pStyle w:val="CommentText"/>
        <w:rPr>
          <w:lang w:val="en-US"/>
        </w:rPr>
      </w:pPr>
      <w:r>
        <w:rPr>
          <w:rStyle w:val="CommentReference"/>
        </w:rPr>
        <w:annotationRef/>
      </w:r>
      <w:r w:rsidRPr="00735B93">
        <w:rPr>
          <w:lang w:val="en-US"/>
        </w:rPr>
        <w:t xml:space="preserve">could one argue that they should be removed from the </w:t>
      </w:r>
      <w:proofErr w:type="spellStart"/>
      <w:r w:rsidRPr="00735B93">
        <w:rPr>
          <w:lang w:val="en-US"/>
        </w:rPr>
        <w:t>anotation</w:t>
      </w:r>
      <w:proofErr w:type="spellEnd"/>
      <w:r>
        <w:rPr>
          <w:lang w:val="en-US"/>
        </w:rPr>
        <w:t>? Before the mapping?</w:t>
      </w:r>
    </w:p>
    <w:p w14:paraId="627FF096" w14:textId="77777777" w:rsidR="001046C2" w:rsidRPr="00735B93" w:rsidRDefault="001046C2">
      <w:pPr>
        <w:pStyle w:val="CommentText"/>
        <w:rPr>
          <w:lang w:val="en-US"/>
        </w:rPr>
      </w:pPr>
      <w:r>
        <w:rPr>
          <w:lang w:val="en-US"/>
        </w:rPr>
        <w:t xml:space="preserve">But they are from </w:t>
      </w:r>
      <w:proofErr w:type="spellStart"/>
      <w:r>
        <w:rPr>
          <w:lang w:val="en-US"/>
        </w:rPr>
        <w:t>rna</w:t>
      </w:r>
      <w:proofErr w:type="spellEnd"/>
      <w:r>
        <w:rPr>
          <w:lang w:val="en-US"/>
        </w:rPr>
        <w:t xml:space="preserve"> data, just things not predicted by </w:t>
      </w:r>
      <w:proofErr w:type="spellStart"/>
      <w:r>
        <w:rPr>
          <w:lang w:val="en-US"/>
        </w:rPr>
        <w:t>augustus</w:t>
      </w:r>
      <w:proofErr w:type="spellEnd"/>
      <w:r>
        <w:rPr>
          <w:lang w:val="en-US"/>
        </w:rPr>
        <w:t>.</w:t>
      </w:r>
    </w:p>
  </w:comment>
  <w:comment w:id="188" w:author="Anne Aagaard Lauridsen" w:date="2022-03-11T12:37:00Z" w:initials="AAL">
    <w:p w14:paraId="613D9C9B" w14:textId="77777777" w:rsidR="001046C2" w:rsidRDefault="001046C2">
      <w:pPr>
        <w:pStyle w:val="CommentText"/>
        <w:rPr>
          <w:lang w:val="en-US"/>
        </w:rPr>
      </w:pPr>
      <w:r>
        <w:rPr>
          <w:rStyle w:val="CommentReference"/>
        </w:rPr>
        <w:annotationRef/>
      </w:r>
      <w:r w:rsidRPr="004A25C3">
        <w:rPr>
          <w:lang w:val="en-US"/>
        </w:rPr>
        <w:t>Kirsten / Thomas</w:t>
      </w:r>
    </w:p>
    <w:p w14:paraId="13ADD8A7" w14:textId="77777777" w:rsidR="001046C2" w:rsidRDefault="001046C2">
      <w:pPr>
        <w:pStyle w:val="CommentText"/>
        <w:rPr>
          <w:lang w:val="en-US"/>
        </w:rPr>
      </w:pPr>
      <w:r>
        <w:rPr>
          <w:lang w:val="en-US"/>
        </w:rPr>
        <w:t>Please change according to what was done in this study.</w:t>
      </w:r>
      <w:r w:rsidRPr="004A25C3">
        <w:rPr>
          <w:lang w:val="en-US"/>
        </w:rPr>
        <w:br/>
      </w:r>
      <w:r w:rsidRPr="004A25C3">
        <w:rPr>
          <w:lang w:val="en-US"/>
        </w:rPr>
        <w:br/>
        <w:t>T</w:t>
      </w:r>
      <w:r>
        <w:rPr>
          <w:lang w:val="en-US"/>
        </w:rPr>
        <w:t xml:space="preserve">his is inserted from </w:t>
      </w:r>
      <w:proofErr w:type="spellStart"/>
      <w:r>
        <w:rPr>
          <w:lang w:val="en-US"/>
        </w:rPr>
        <w:t>Malmos</w:t>
      </w:r>
      <w:proofErr w:type="spellEnd"/>
      <w:r>
        <w:rPr>
          <w:lang w:val="en-US"/>
        </w:rPr>
        <w:t xml:space="preserve"> et al 2021 </w:t>
      </w:r>
      <w:proofErr w:type="spellStart"/>
      <w:r>
        <w:rPr>
          <w:lang w:val="en-US"/>
        </w:rPr>
        <w:t>func</w:t>
      </w:r>
      <w:proofErr w:type="spellEnd"/>
      <w:r>
        <w:rPr>
          <w:lang w:val="en-US"/>
        </w:rPr>
        <w:t xml:space="preserve"> </w:t>
      </w:r>
      <w:proofErr w:type="spellStart"/>
      <w:r>
        <w:rPr>
          <w:lang w:val="en-US"/>
        </w:rPr>
        <w:t>ecol</w:t>
      </w:r>
      <w:proofErr w:type="spellEnd"/>
    </w:p>
    <w:p w14:paraId="0F5D3931" w14:textId="77777777" w:rsidR="001046C2" w:rsidRDefault="001046C2">
      <w:pPr>
        <w:pStyle w:val="CommentText"/>
        <w:rPr>
          <w:lang w:val="en-US"/>
        </w:rPr>
      </w:pPr>
    </w:p>
    <w:p w14:paraId="0667BAF6" w14:textId="77777777" w:rsidR="001046C2" w:rsidRPr="004A25C3" w:rsidRDefault="001046C2">
      <w:pPr>
        <w:pStyle w:val="CommentText"/>
        <w:rPr>
          <w:lang w:val="en-US"/>
        </w:rPr>
      </w:pPr>
      <w:r>
        <w:rPr>
          <w:lang w:val="en-US"/>
        </w:rPr>
        <w:t>OBS, maybe we lack the aquatic extraction here?</w:t>
      </w:r>
    </w:p>
  </w:comment>
  <w:comment w:id="242" w:author="Anne Aagaard Lauridsen" w:date="2022-03-10T12:21:00Z" w:initials="AAL">
    <w:p w14:paraId="547C1EA5" w14:textId="77777777" w:rsidR="001046C2" w:rsidRDefault="001046C2">
      <w:pPr>
        <w:pStyle w:val="CommentText"/>
        <w:rPr>
          <w:lang w:val="en-US"/>
        </w:rPr>
      </w:pPr>
      <w:r>
        <w:rPr>
          <w:rStyle w:val="CommentReference"/>
        </w:rPr>
        <w:annotationRef/>
      </w:r>
      <w:r>
        <w:rPr>
          <w:lang w:val="en-US"/>
        </w:rPr>
        <w:t>Andreas/ Tobias:</w:t>
      </w:r>
    </w:p>
    <w:p w14:paraId="38B09162" w14:textId="77777777" w:rsidR="001046C2" w:rsidRDefault="001046C2">
      <w:pPr>
        <w:pStyle w:val="CommentText"/>
        <w:rPr>
          <w:lang w:val="en-US"/>
        </w:rPr>
      </w:pPr>
    </w:p>
    <w:p w14:paraId="68C63697" w14:textId="77777777" w:rsidR="001046C2" w:rsidRDefault="001046C2">
      <w:pPr>
        <w:pStyle w:val="CommentText"/>
        <w:rPr>
          <w:lang w:val="en-US"/>
        </w:rPr>
      </w:pPr>
      <w:r>
        <w:rPr>
          <w:lang w:val="en-US"/>
        </w:rPr>
        <w:t>This is from the temperature/plasticity part of Tobias thesis.</w:t>
      </w:r>
    </w:p>
    <w:p w14:paraId="17291E77" w14:textId="77777777" w:rsidR="001046C2" w:rsidRDefault="001046C2">
      <w:pPr>
        <w:pStyle w:val="CommentText"/>
        <w:rPr>
          <w:lang w:val="en-US"/>
        </w:rPr>
      </w:pPr>
    </w:p>
    <w:p w14:paraId="1F828C61" w14:textId="77777777" w:rsidR="001046C2" w:rsidRDefault="001046C2">
      <w:pPr>
        <w:pStyle w:val="CommentText"/>
        <w:rPr>
          <w:lang w:val="en-US"/>
        </w:rPr>
      </w:pPr>
      <w:r>
        <w:rPr>
          <w:lang w:val="en-US"/>
        </w:rPr>
        <w:t>Please modify so we do not just copy it. I simply do not have the knowledge (or time) to modify much.</w:t>
      </w:r>
    </w:p>
    <w:p w14:paraId="6E503436" w14:textId="77777777" w:rsidR="001046C2" w:rsidRDefault="001046C2">
      <w:pPr>
        <w:pStyle w:val="CommentText"/>
        <w:rPr>
          <w:lang w:val="en-US"/>
        </w:rPr>
      </w:pPr>
    </w:p>
    <w:p w14:paraId="15EFE6B1" w14:textId="77777777" w:rsidR="001046C2" w:rsidRPr="00067733" w:rsidRDefault="001046C2">
      <w:pPr>
        <w:pStyle w:val="CommentText"/>
        <w:rPr>
          <w:lang w:val="en-US"/>
        </w:rPr>
      </w:pPr>
    </w:p>
  </w:comment>
  <w:comment w:id="243" w:author="Jesper Smærup Bechsgaard" w:date="2022-03-21T14:26:00Z" w:initials="JSB">
    <w:p w14:paraId="3E4B8976" w14:textId="77777777" w:rsidR="001046C2" w:rsidRPr="00C8262B" w:rsidRDefault="001046C2">
      <w:pPr>
        <w:pStyle w:val="CommentText"/>
        <w:rPr>
          <w:lang w:val="en-US"/>
        </w:rPr>
      </w:pPr>
      <w:r>
        <w:rPr>
          <w:rStyle w:val="CommentReference"/>
        </w:rPr>
        <w:annotationRef/>
      </w:r>
      <w:r w:rsidRPr="00C8262B">
        <w:rPr>
          <w:lang w:val="en-US"/>
        </w:rPr>
        <w:t>Is this range</w:t>
      </w:r>
      <w:r>
        <w:rPr>
          <w:lang w:val="en-US"/>
        </w:rPr>
        <w:t>?</w:t>
      </w:r>
    </w:p>
  </w:comment>
  <w:comment w:id="244" w:author="Anne Aagaard Lauridsen" w:date="2022-03-22T10:04:00Z" w:initials="AAL">
    <w:p w14:paraId="212C9810" w14:textId="37625A85" w:rsidR="001046C2" w:rsidRPr="00FF0B18" w:rsidRDefault="001046C2">
      <w:pPr>
        <w:pStyle w:val="CommentText"/>
        <w:rPr>
          <w:lang w:val="en-US"/>
        </w:rPr>
      </w:pPr>
      <w:r w:rsidRPr="00FF0B18">
        <w:rPr>
          <w:lang w:val="en-US"/>
        </w:rPr>
        <w:t xml:space="preserve">Average( </w:t>
      </w:r>
      <w:r>
        <w:rPr>
          <w:rStyle w:val="CommentReference"/>
        </w:rPr>
        <w:annotationRef/>
      </w:r>
      <w:r w:rsidRPr="00FF0B18">
        <w:rPr>
          <w:lang w:val="en-US"/>
        </w:rPr>
        <w:t>Daily max-daily min)</w:t>
      </w:r>
      <w:r>
        <w:rPr>
          <w:lang w:val="en-US"/>
        </w:rPr>
        <w:t xml:space="preserve"> </w:t>
      </w:r>
    </w:p>
  </w:comment>
  <w:comment w:id="245" w:author="Jesper Smærup Bechsgaard" w:date="2022-03-21T14:41:00Z" w:initials="JSB">
    <w:p w14:paraId="50E23086" w14:textId="77777777" w:rsidR="001046C2" w:rsidRPr="00FC73BE" w:rsidRDefault="001046C2">
      <w:pPr>
        <w:pStyle w:val="CommentText"/>
        <w:rPr>
          <w:lang w:val="en-US"/>
        </w:rPr>
      </w:pPr>
      <w:r>
        <w:rPr>
          <w:rStyle w:val="CommentReference"/>
        </w:rPr>
        <w:annotationRef/>
      </w:r>
      <w:r w:rsidRPr="00FC73BE">
        <w:rPr>
          <w:lang w:val="en-US"/>
        </w:rPr>
        <w:t>This is good</w:t>
      </w:r>
    </w:p>
  </w:comment>
  <w:comment w:id="246" w:author="Anne Aagaard Lauridsen" w:date="2022-03-12T12:02:00Z" w:initials="AAL">
    <w:p w14:paraId="5C5863EF" w14:textId="77777777" w:rsidR="001046C2" w:rsidRDefault="001046C2">
      <w:pPr>
        <w:pStyle w:val="CommentText"/>
        <w:rPr>
          <w:lang w:val="en-US"/>
        </w:rPr>
      </w:pPr>
      <w:r>
        <w:rPr>
          <w:rStyle w:val="CommentReference"/>
        </w:rPr>
        <w:annotationRef/>
      </w:r>
      <w:r w:rsidRPr="00A94365">
        <w:rPr>
          <w:lang w:val="en-US"/>
        </w:rPr>
        <w:t>Check methylation run – why fewer genes</w:t>
      </w:r>
      <w:r>
        <w:rPr>
          <w:lang w:val="en-US"/>
        </w:rPr>
        <w:t>?</w:t>
      </w:r>
    </w:p>
    <w:p w14:paraId="45FEB837" w14:textId="167DF5EB" w:rsidR="001046C2" w:rsidRDefault="001046C2">
      <w:pPr>
        <w:pStyle w:val="CommentText"/>
        <w:rPr>
          <w:lang w:val="en-US"/>
        </w:rPr>
      </w:pPr>
      <w:r>
        <w:rPr>
          <w:lang w:val="en-US"/>
        </w:rPr>
        <w:t xml:space="preserve">Intersect should keep the total number (excluding </w:t>
      </w:r>
      <w:proofErr w:type="spellStart"/>
      <w:r>
        <w:rPr>
          <w:lang w:val="en-US"/>
        </w:rPr>
        <w:t>gp</w:t>
      </w:r>
      <w:proofErr w:type="spellEnd"/>
      <w:r>
        <w:rPr>
          <w:lang w:val="en-US"/>
        </w:rPr>
        <w:t>)</w:t>
      </w:r>
    </w:p>
    <w:p w14:paraId="794FE613" w14:textId="1EC4921A" w:rsidR="001046C2" w:rsidRDefault="001046C2">
      <w:pPr>
        <w:pStyle w:val="CommentText"/>
        <w:rPr>
          <w:lang w:val="en-US"/>
        </w:rPr>
      </w:pPr>
      <w:r>
        <w:rPr>
          <w:lang w:val="en-US"/>
        </w:rPr>
        <w:t>Must be because of coverage thresholds.</w:t>
      </w:r>
    </w:p>
    <w:p w14:paraId="7625AF0E" w14:textId="3937DC9C" w:rsidR="001046C2" w:rsidRPr="00A94365" w:rsidRDefault="001046C2">
      <w:pPr>
        <w:pStyle w:val="CommentText"/>
        <w:rPr>
          <w:lang w:val="en-US"/>
        </w:rPr>
      </w:pPr>
      <w:r>
        <w:rPr>
          <w:lang w:val="en-US"/>
        </w:rPr>
        <w:t>Grey arrow should be calculated reverse, then.</w:t>
      </w:r>
    </w:p>
  </w:comment>
  <w:comment w:id="247" w:author="Anne Aagaard Lauridsen" w:date="2022-02-23T13:18:00Z" w:initials="AAL">
    <w:p w14:paraId="57EE0180" w14:textId="77777777" w:rsidR="001046C2" w:rsidRDefault="001046C2" w:rsidP="001A04A2">
      <w:pPr>
        <w:pStyle w:val="CommentText"/>
        <w:rPr>
          <w:lang w:val="en-US"/>
        </w:rPr>
      </w:pPr>
      <w:r>
        <w:rPr>
          <w:rStyle w:val="CommentReference"/>
        </w:rPr>
        <w:annotationRef/>
      </w:r>
      <w:r w:rsidRPr="003F52B6">
        <w:rPr>
          <w:lang w:val="en-US"/>
        </w:rPr>
        <w:t>Should we write any more overall characteristics</w:t>
      </w:r>
      <w:r>
        <w:rPr>
          <w:lang w:val="en-US"/>
        </w:rPr>
        <w:t>? Like percentage of methylated c’s or something?</w:t>
      </w:r>
    </w:p>
    <w:p w14:paraId="60BC7E70" w14:textId="77777777" w:rsidR="001046C2" w:rsidRPr="003F52B6" w:rsidRDefault="001046C2" w:rsidP="001A04A2">
      <w:pPr>
        <w:pStyle w:val="CommentText"/>
        <w:rPr>
          <w:lang w:val="en-US"/>
        </w:rPr>
      </w:pPr>
      <w:r>
        <w:rPr>
          <w:lang w:val="en-US"/>
        </w:rPr>
        <w:t>I feel like that was done in the Genes paper.</w:t>
      </w:r>
    </w:p>
  </w:comment>
  <w:comment w:id="248" w:author="Anne Aagaard Lauridsen" w:date="2022-03-17T15:04:00Z" w:initials="AAL">
    <w:p w14:paraId="3A4B80F4" w14:textId="77777777" w:rsidR="001046C2" w:rsidRPr="00123829" w:rsidRDefault="001046C2">
      <w:pPr>
        <w:pStyle w:val="CommentText"/>
        <w:rPr>
          <w:lang w:val="en-US"/>
        </w:rPr>
      </w:pPr>
      <w:r>
        <w:rPr>
          <w:rStyle w:val="CommentReference"/>
        </w:rPr>
        <w:annotationRef/>
      </w:r>
      <w:r w:rsidRPr="00123829">
        <w:rPr>
          <w:lang w:val="en-US"/>
        </w:rPr>
        <w:t>Overlap 844</w:t>
      </w:r>
    </w:p>
  </w:comment>
  <w:comment w:id="249" w:author="Anne Aagaard Lauridsen" w:date="2022-03-17T15:18:00Z" w:initials="AAL">
    <w:p w14:paraId="5499223A" w14:textId="77777777" w:rsidR="001046C2" w:rsidRPr="009E7C8D" w:rsidRDefault="001046C2">
      <w:pPr>
        <w:pStyle w:val="CommentText"/>
        <w:rPr>
          <w:lang w:val="en-US"/>
        </w:rPr>
      </w:pPr>
      <w:r>
        <w:rPr>
          <w:rStyle w:val="CommentReference"/>
        </w:rPr>
        <w:annotationRef/>
      </w:r>
      <w:r w:rsidRPr="009E7C8D">
        <w:rPr>
          <w:lang w:val="en-US"/>
        </w:rPr>
        <w:t>Re</w:t>
      </w:r>
      <w:r>
        <w:rPr>
          <w:lang w:val="en-US"/>
        </w:rPr>
        <w:t>fers to 3 species study</w:t>
      </w:r>
    </w:p>
  </w:comment>
  <w:comment w:id="250" w:author="Anne Aagaard Lauridsen" w:date="2022-03-11T14:06:00Z" w:initials="AAL">
    <w:p w14:paraId="4C163C91" w14:textId="77777777" w:rsidR="001046C2" w:rsidRPr="00DF1401" w:rsidRDefault="001046C2" w:rsidP="00DF1401">
      <w:pPr>
        <w:pStyle w:val="CommentText"/>
        <w:rPr>
          <w:lang w:val="en-US"/>
        </w:rPr>
      </w:pPr>
      <w:r>
        <w:rPr>
          <w:rStyle w:val="CommentReference"/>
        </w:rPr>
        <w:annotationRef/>
      </w:r>
      <w:r w:rsidRPr="00DF1401">
        <w:rPr>
          <w:lang w:val="en-US"/>
        </w:rPr>
        <w:t>Yes, we did keep it.</w:t>
      </w:r>
    </w:p>
  </w:comment>
  <w:comment w:id="251" w:author="Anne Aagaard Lauridsen" w:date="2022-03-11T14:07:00Z" w:initials="AAL">
    <w:p w14:paraId="0C1E5D12" w14:textId="77777777" w:rsidR="001046C2" w:rsidRDefault="001046C2" w:rsidP="00DF1401">
      <w:pPr>
        <w:pStyle w:val="CommentText"/>
      </w:pPr>
      <w:r>
        <w:rPr>
          <w:rStyle w:val="CommentReference"/>
        </w:rPr>
        <w:annotationRef/>
      </w:r>
      <w:proofErr w:type="spellStart"/>
      <w:r>
        <w:t>Potentially</w:t>
      </w:r>
      <w:proofErr w:type="spellEnd"/>
      <w:r>
        <w:t xml:space="preserve"> for CCR?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F806DF" w15:done="0"/>
  <w15:commentEx w15:paraId="682C4C09" w15:done="0"/>
  <w15:commentEx w15:paraId="3727FE79" w15:done="0"/>
  <w15:commentEx w15:paraId="1D800ECD" w15:done="0"/>
  <w15:commentEx w15:paraId="4CC08F87" w15:done="0"/>
  <w15:commentEx w15:paraId="7876A95D" w15:done="0"/>
  <w15:commentEx w15:paraId="627FF096" w15:done="0"/>
  <w15:commentEx w15:paraId="0667BAF6" w15:done="0"/>
  <w15:commentEx w15:paraId="15EFE6B1" w15:done="0"/>
  <w15:commentEx w15:paraId="3E4B8976" w15:done="0"/>
  <w15:commentEx w15:paraId="212C9810" w15:paraIdParent="3E4B8976" w15:done="0"/>
  <w15:commentEx w15:paraId="50E23086" w15:done="0"/>
  <w15:commentEx w15:paraId="7625AF0E" w15:done="0"/>
  <w15:commentEx w15:paraId="60BC7E70" w15:done="0"/>
  <w15:commentEx w15:paraId="3A4B80F4" w15:done="0"/>
  <w15:commentEx w15:paraId="5499223A" w15:done="0"/>
  <w15:commentEx w15:paraId="4C163C91" w15:done="0"/>
  <w15:commentEx w15:paraId="0C1E5D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D22F8" w16cex:dateUtc="2022-03-21T12:28:00Z"/>
  <w16cex:commentExtensible w16cex:durableId="25ED22F9" w16cex:dateUtc="2022-02-17T11:57:00Z"/>
  <w16cex:commentExtensible w16cex:durableId="25ED22FA" w16cex:dateUtc="2022-03-22T08:21:00Z"/>
  <w16cex:commentExtensible w16cex:durableId="25ED260B" w16cex:dateUtc="2022-03-29T04:30:00Z"/>
  <w16cex:commentExtensible w16cex:durableId="25ED22FB" w16cex:dateUtc="2022-02-17T12:10:00Z"/>
  <w16cex:commentExtensible w16cex:durableId="25ED25B2" w16cex:dateUtc="2022-03-29T04:29:00Z"/>
  <w16cex:commentExtensible w16cex:durableId="25ED22FC" w16cex:dateUtc="2022-03-17T13:10:00Z"/>
  <w16cex:commentExtensible w16cex:durableId="25ED22FD" w16cex:dateUtc="2022-03-11T11:37:00Z"/>
  <w16cex:commentExtensible w16cex:durableId="25ED22FE" w16cex:dateUtc="2022-03-10T11:21:00Z"/>
  <w16cex:commentExtensible w16cex:durableId="25ED22FF" w16cex:dateUtc="2022-03-21T13:26:00Z"/>
  <w16cex:commentExtensible w16cex:durableId="25ED2300" w16cex:dateUtc="2022-03-22T09:04:00Z"/>
  <w16cex:commentExtensible w16cex:durableId="25ED2301" w16cex:dateUtc="2022-03-21T13:41:00Z"/>
  <w16cex:commentExtensible w16cex:durableId="25ED2302" w16cex:dateUtc="2022-03-12T11:02:00Z"/>
  <w16cex:commentExtensible w16cex:durableId="25ED2303" w16cex:dateUtc="2022-02-23T12:18:00Z"/>
  <w16cex:commentExtensible w16cex:durableId="25ED2304" w16cex:dateUtc="2022-03-17T14:04:00Z"/>
  <w16cex:commentExtensible w16cex:durableId="25ED2305" w16cex:dateUtc="2022-03-17T14:18:00Z"/>
  <w16cex:commentExtensible w16cex:durableId="25ED2306" w16cex:dateUtc="2022-03-11T13:06:00Z"/>
  <w16cex:commentExtensible w16cex:durableId="25ED2307" w16cex:dateUtc="2022-03-11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F806DF" w16cid:durableId="25ED22F8"/>
  <w16cid:commentId w16cid:paraId="682C4C09" w16cid:durableId="25ED22F9"/>
  <w16cid:commentId w16cid:paraId="3727FE79" w16cid:durableId="25ED22FA"/>
  <w16cid:commentId w16cid:paraId="1D800ECD" w16cid:durableId="25ED260B"/>
  <w16cid:commentId w16cid:paraId="4CC08F87" w16cid:durableId="25ED22FB"/>
  <w16cid:commentId w16cid:paraId="7876A95D" w16cid:durableId="25ED25B2"/>
  <w16cid:commentId w16cid:paraId="627FF096" w16cid:durableId="25ED22FC"/>
  <w16cid:commentId w16cid:paraId="0667BAF6" w16cid:durableId="25ED22FD"/>
  <w16cid:commentId w16cid:paraId="15EFE6B1" w16cid:durableId="25ED22FE"/>
  <w16cid:commentId w16cid:paraId="3E4B8976" w16cid:durableId="25ED22FF"/>
  <w16cid:commentId w16cid:paraId="212C9810" w16cid:durableId="25ED2300"/>
  <w16cid:commentId w16cid:paraId="50E23086" w16cid:durableId="25ED2301"/>
  <w16cid:commentId w16cid:paraId="7625AF0E" w16cid:durableId="25ED2302"/>
  <w16cid:commentId w16cid:paraId="60BC7E70" w16cid:durableId="25ED2303"/>
  <w16cid:commentId w16cid:paraId="3A4B80F4" w16cid:durableId="25ED2304"/>
  <w16cid:commentId w16cid:paraId="5499223A" w16cid:durableId="25ED2305"/>
  <w16cid:commentId w16cid:paraId="4C163C91" w16cid:durableId="25ED2306"/>
  <w16cid:commentId w16cid:paraId="0C1E5D12" w16cid:durableId="25ED23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80E5A" w14:textId="77777777" w:rsidR="00642C5A" w:rsidRDefault="00642C5A" w:rsidP="00D64061">
      <w:pPr>
        <w:spacing w:after="0" w:line="240" w:lineRule="auto"/>
      </w:pPr>
      <w:r>
        <w:separator/>
      </w:r>
    </w:p>
  </w:endnote>
  <w:endnote w:type="continuationSeparator" w:id="0">
    <w:p w14:paraId="090E099B" w14:textId="77777777" w:rsidR="00642C5A" w:rsidRDefault="00642C5A" w:rsidP="00D64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9EB10" w14:textId="77777777" w:rsidR="00642C5A" w:rsidRDefault="00642C5A" w:rsidP="00D64061">
      <w:pPr>
        <w:spacing w:after="0" w:line="240" w:lineRule="auto"/>
      </w:pPr>
      <w:r>
        <w:separator/>
      </w:r>
    </w:p>
  </w:footnote>
  <w:footnote w:type="continuationSeparator" w:id="0">
    <w:p w14:paraId="7E53A4D2" w14:textId="77777777" w:rsidR="00642C5A" w:rsidRDefault="00642C5A" w:rsidP="00D64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C3D04"/>
    <w:multiLevelType w:val="hybridMultilevel"/>
    <w:tmpl w:val="FA1222B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2C1140E1"/>
    <w:multiLevelType w:val="multilevel"/>
    <w:tmpl w:val="9720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0067F7"/>
    <w:multiLevelType w:val="hybridMultilevel"/>
    <w:tmpl w:val="52D29ED8"/>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34F73600"/>
    <w:multiLevelType w:val="multilevel"/>
    <w:tmpl w:val="9782BDD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A42237"/>
    <w:multiLevelType w:val="hybridMultilevel"/>
    <w:tmpl w:val="7C80BC76"/>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sper Smærup Bechsgaard">
    <w15:presenceInfo w15:providerId="AD" w15:userId="S-1-5-21-1647451481-3672502608-3803859085-47973"/>
  </w15:person>
  <w15:person w15:author="Anne Aagaard Lauridsen">
    <w15:presenceInfo w15:providerId="AD" w15:userId="S-1-5-21-1647451481-3672502608-3803859085-807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activeWritingStyle w:appName="MSWord" w:lang="da-DK"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activeWritingStyle w:appName="MSWord" w:lang="da-DK" w:vendorID="64" w:dllVersion="0" w:nlCheck="1" w:checkStyle="0"/>
  <w:proofState w:spelling="clean"/>
  <w:trackRevisions/>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 Light&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fre2zesowfrepea5xepsxzqfp02xdrrffwz&quot;&gt;assay&lt;record-ids&gt;&lt;item&gt;1&lt;/item&gt;&lt;item&gt;2&lt;/item&gt;&lt;item&gt;3&lt;/item&gt;&lt;item&gt;5&lt;/item&gt;&lt;item&gt;6&lt;/item&gt;&lt;item&gt;7&lt;/item&gt;&lt;item&gt;8&lt;/item&gt;&lt;item&gt;11&lt;/item&gt;&lt;item&gt;12&lt;/item&gt;&lt;item&gt;13&lt;/item&gt;&lt;item&gt;14&lt;/item&gt;&lt;item&gt;15&lt;/item&gt;&lt;item&gt;16&lt;/item&gt;&lt;item&gt;17&lt;/item&gt;&lt;item&gt;18&lt;/item&gt;&lt;item&gt;19&lt;/item&gt;&lt;item&gt;20&lt;/item&gt;&lt;item&gt;23&lt;/item&gt;&lt;item&gt;24&lt;/item&gt;&lt;item&gt;26&lt;/item&gt;&lt;item&gt;27&lt;/item&gt;&lt;item&gt;28&lt;/item&gt;&lt;item&gt;29&lt;/item&gt;&lt;item&gt;44&lt;/item&gt;&lt;item&gt;46&lt;/item&gt;&lt;item&gt;60&lt;/item&gt;&lt;item&gt;62&lt;/item&gt;&lt;item&gt;63&lt;/item&gt;&lt;item&gt;64&lt;/item&gt;&lt;item&gt;65&lt;/item&gt;&lt;/record-ids&gt;&lt;/item&gt;&lt;/Libraries&gt;"/>
  </w:docVars>
  <w:rsids>
    <w:rsidRoot w:val="00063894"/>
    <w:rsid w:val="00002564"/>
    <w:rsid w:val="000054ED"/>
    <w:rsid w:val="000237B2"/>
    <w:rsid w:val="000251CC"/>
    <w:rsid w:val="00025ADC"/>
    <w:rsid w:val="0002655C"/>
    <w:rsid w:val="00031123"/>
    <w:rsid w:val="00035BAE"/>
    <w:rsid w:val="00035E4A"/>
    <w:rsid w:val="0003716F"/>
    <w:rsid w:val="000401B7"/>
    <w:rsid w:val="00041579"/>
    <w:rsid w:val="00043771"/>
    <w:rsid w:val="00044859"/>
    <w:rsid w:val="00044F50"/>
    <w:rsid w:val="000472ED"/>
    <w:rsid w:val="000508EC"/>
    <w:rsid w:val="0005261E"/>
    <w:rsid w:val="000556C5"/>
    <w:rsid w:val="000559A9"/>
    <w:rsid w:val="00063894"/>
    <w:rsid w:val="00065248"/>
    <w:rsid w:val="00067733"/>
    <w:rsid w:val="0006797F"/>
    <w:rsid w:val="00071761"/>
    <w:rsid w:val="000739E0"/>
    <w:rsid w:val="00074454"/>
    <w:rsid w:val="0008020F"/>
    <w:rsid w:val="000803D7"/>
    <w:rsid w:val="00080D9B"/>
    <w:rsid w:val="0008134E"/>
    <w:rsid w:val="000814FE"/>
    <w:rsid w:val="00082484"/>
    <w:rsid w:val="00082A2A"/>
    <w:rsid w:val="00083857"/>
    <w:rsid w:val="00085A32"/>
    <w:rsid w:val="00085B94"/>
    <w:rsid w:val="000868FA"/>
    <w:rsid w:val="00086BD0"/>
    <w:rsid w:val="00087381"/>
    <w:rsid w:val="00092781"/>
    <w:rsid w:val="00093A41"/>
    <w:rsid w:val="000A00B3"/>
    <w:rsid w:val="000A2DED"/>
    <w:rsid w:val="000A5102"/>
    <w:rsid w:val="000A6480"/>
    <w:rsid w:val="000B0911"/>
    <w:rsid w:val="000B7A22"/>
    <w:rsid w:val="000B7CB0"/>
    <w:rsid w:val="000C0BD5"/>
    <w:rsid w:val="000C0FAA"/>
    <w:rsid w:val="000C3275"/>
    <w:rsid w:val="000C7370"/>
    <w:rsid w:val="000C73AF"/>
    <w:rsid w:val="000C76E8"/>
    <w:rsid w:val="000D2422"/>
    <w:rsid w:val="000D2B2F"/>
    <w:rsid w:val="000D2FB7"/>
    <w:rsid w:val="000D5D01"/>
    <w:rsid w:val="000D74B2"/>
    <w:rsid w:val="000E0FC9"/>
    <w:rsid w:val="000E4483"/>
    <w:rsid w:val="000F1D49"/>
    <w:rsid w:val="000F1EE6"/>
    <w:rsid w:val="000F5C48"/>
    <w:rsid w:val="000F6334"/>
    <w:rsid w:val="001006D0"/>
    <w:rsid w:val="00101384"/>
    <w:rsid w:val="00101392"/>
    <w:rsid w:val="001024FA"/>
    <w:rsid w:val="001046C2"/>
    <w:rsid w:val="001065C4"/>
    <w:rsid w:val="001067D4"/>
    <w:rsid w:val="00107957"/>
    <w:rsid w:val="00107B29"/>
    <w:rsid w:val="00107EFC"/>
    <w:rsid w:val="00117B07"/>
    <w:rsid w:val="0012065B"/>
    <w:rsid w:val="00122501"/>
    <w:rsid w:val="00123829"/>
    <w:rsid w:val="00133DFF"/>
    <w:rsid w:val="00133F99"/>
    <w:rsid w:val="00136F9B"/>
    <w:rsid w:val="001407E6"/>
    <w:rsid w:val="0014135D"/>
    <w:rsid w:val="001418BD"/>
    <w:rsid w:val="00145861"/>
    <w:rsid w:val="00146B60"/>
    <w:rsid w:val="0015010C"/>
    <w:rsid w:val="0015098F"/>
    <w:rsid w:val="00153C5E"/>
    <w:rsid w:val="00157838"/>
    <w:rsid w:val="0016218C"/>
    <w:rsid w:val="001631F5"/>
    <w:rsid w:val="00165EC4"/>
    <w:rsid w:val="00167FEA"/>
    <w:rsid w:val="00170921"/>
    <w:rsid w:val="001712BD"/>
    <w:rsid w:val="00171CB0"/>
    <w:rsid w:val="001721C3"/>
    <w:rsid w:val="0017239B"/>
    <w:rsid w:val="0017434A"/>
    <w:rsid w:val="00175025"/>
    <w:rsid w:val="00176359"/>
    <w:rsid w:val="00177C98"/>
    <w:rsid w:val="001801BB"/>
    <w:rsid w:val="0018160E"/>
    <w:rsid w:val="00187193"/>
    <w:rsid w:val="001876BC"/>
    <w:rsid w:val="001909FD"/>
    <w:rsid w:val="00192365"/>
    <w:rsid w:val="00194AB8"/>
    <w:rsid w:val="0019628E"/>
    <w:rsid w:val="001A04A2"/>
    <w:rsid w:val="001A249F"/>
    <w:rsid w:val="001A2EAE"/>
    <w:rsid w:val="001A4860"/>
    <w:rsid w:val="001A602E"/>
    <w:rsid w:val="001A7301"/>
    <w:rsid w:val="001B0A4C"/>
    <w:rsid w:val="001B200E"/>
    <w:rsid w:val="001B394C"/>
    <w:rsid w:val="001C1580"/>
    <w:rsid w:val="001D34F9"/>
    <w:rsid w:val="001D44CE"/>
    <w:rsid w:val="001D5394"/>
    <w:rsid w:val="001D6313"/>
    <w:rsid w:val="001E0154"/>
    <w:rsid w:val="001E0CAA"/>
    <w:rsid w:val="001F2EDA"/>
    <w:rsid w:val="001F3096"/>
    <w:rsid w:val="001F4045"/>
    <w:rsid w:val="001F48A0"/>
    <w:rsid w:val="002018AF"/>
    <w:rsid w:val="00201A07"/>
    <w:rsid w:val="00201E21"/>
    <w:rsid w:val="00207018"/>
    <w:rsid w:val="0021048B"/>
    <w:rsid w:val="002119FF"/>
    <w:rsid w:val="00214314"/>
    <w:rsid w:val="0021525F"/>
    <w:rsid w:val="00220D12"/>
    <w:rsid w:val="00221B19"/>
    <w:rsid w:val="00230591"/>
    <w:rsid w:val="00233485"/>
    <w:rsid w:val="002339E5"/>
    <w:rsid w:val="002360D4"/>
    <w:rsid w:val="00236701"/>
    <w:rsid w:val="00237075"/>
    <w:rsid w:val="00240BD8"/>
    <w:rsid w:val="00242B20"/>
    <w:rsid w:val="00243D57"/>
    <w:rsid w:val="00260A83"/>
    <w:rsid w:val="00260B0B"/>
    <w:rsid w:val="00261218"/>
    <w:rsid w:val="00261F68"/>
    <w:rsid w:val="002629F8"/>
    <w:rsid w:val="00263A32"/>
    <w:rsid w:val="0027083D"/>
    <w:rsid w:val="00272533"/>
    <w:rsid w:val="00272EC9"/>
    <w:rsid w:val="00273D24"/>
    <w:rsid w:val="00277494"/>
    <w:rsid w:val="002804F3"/>
    <w:rsid w:val="0028079C"/>
    <w:rsid w:val="00280EF8"/>
    <w:rsid w:val="00280FCA"/>
    <w:rsid w:val="00283F5C"/>
    <w:rsid w:val="00284E82"/>
    <w:rsid w:val="00294A1A"/>
    <w:rsid w:val="002A2696"/>
    <w:rsid w:val="002A2FD3"/>
    <w:rsid w:val="002A5A25"/>
    <w:rsid w:val="002B02DE"/>
    <w:rsid w:val="002B1ECF"/>
    <w:rsid w:val="002B7FE1"/>
    <w:rsid w:val="002C504E"/>
    <w:rsid w:val="002D31D9"/>
    <w:rsid w:val="002D76E2"/>
    <w:rsid w:val="002E20DB"/>
    <w:rsid w:val="002E260F"/>
    <w:rsid w:val="002E386B"/>
    <w:rsid w:val="002F0495"/>
    <w:rsid w:val="002F298A"/>
    <w:rsid w:val="002F3B74"/>
    <w:rsid w:val="002F5014"/>
    <w:rsid w:val="0030191C"/>
    <w:rsid w:val="00301A03"/>
    <w:rsid w:val="0030287D"/>
    <w:rsid w:val="003037B4"/>
    <w:rsid w:val="003052C3"/>
    <w:rsid w:val="00305C3A"/>
    <w:rsid w:val="00306B7F"/>
    <w:rsid w:val="003124A6"/>
    <w:rsid w:val="003168E7"/>
    <w:rsid w:val="00317C50"/>
    <w:rsid w:val="003212CF"/>
    <w:rsid w:val="00321A67"/>
    <w:rsid w:val="003233FC"/>
    <w:rsid w:val="00332063"/>
    <w:rsid w:val="00333B9A"/>
    <w:rsid w:val="003355BC"/>
    <w:rsid w:val="00336214"/>
    <w:rsid w:val="00337578"/>
    <w:rsid w:val="003376F4"/>
    <w:rsid w:val="0034163C"/>
    <w:rsid w:val="00350251"/>
    <w:rsid w:val="00352251"/>
    <w:rsid w:val="00352B95"/>
    <w:rsid w:val="003557EC"/>
    <w:rsid w:val="00356902"/>
    <w:rsid w:val="00374C3C"/>
    <w:rsid w:val="0038234F"/>
    <w:rsid w:val="00383C96"/>
    <w:rsid w:val="00385077"/>
    <w:rsid w:val="003856BA"/>
    <w:rsid w:val="00387863"/>
    <w:rsid w:val="00391A03"/>
    <w:rsid w:val="00392DC7"/>
    <w:rsid w:val="003A25C9"/>
    <w:rsid w:val="003A264B"/>
    <w:rsid w:val="003A282A"/>
    <w:rsid w:val="003A374C"/>
    <w:rsid w:val="003A6834"/>
    <w:rsid w:val="003B11FD"/>
    <w:rsid w:val="003B1261"/>
    <w:rsid w:val="003B1316"/>
    <w:rsid w:val="003B5C27"/>
    <w:rsid w:val="003B753E"/>
    <w:rsid w:val="003C17D9"/>
    <w:rsid w:val="003C20E0"/>
    <w:rsid w:val="003C36EA"/>
    <w:rsid w:val="003C4D42"/>
    <w:rsid w:val="003C5AD3"/>
    <w:rsid w:val="003C659B"/>
    <w:rsid w:val="003C7FA1"/>
    <w:rsid w:val="003D0884"/>
    <w:rsid w:val="003D3674"/>
    <w:rsid w:val="003E0FD5"/>
    <w:rsid w:val="003E177F"/>
    <w:rsid w:val="003E2B68"/>
    <w:rsid w:val="003E3B49"/>
    <w:rsid w:val="003E4EA2"/>
    <w:rsid w:val="003E5B13"/>
    <w:rsid w:val="003E7F10"/>
    <w:rsid w:val="003F0A79"/>
    <w:rsid w:val="003F1268"/>
    <w:rsid w:val="003F15BC"/>
    <w:rsid w:val="003F1D6B"/>
    <w:rsid w:val="003F52B6"/>
    <w:rsid w:val="003F68AC"/>
    <w:rsid w:val="003F769D"/>
    <w:rsid w:val="0040124D"/>
    <w:rsid w:val="0040166C"/>
    <w:rsid w:val="00401BC3"/>
    <w:rsid w:val="00402113"/>
    <w:rsid w:val="00406F6F"/>
    <w:rsid w:val="00413B21"/>
    <w:rsid w:val="00415C5D"/>
    <w:rsid w:val="004218BB"/>
    <w:rsid w:val="00421B69"/>
    <w:rsid w:val="0042203D"/>
    <w:rsid w:val="00423B63"/>
    <w:rsid w:val="00424AB9"/>
    <w:rsid w:val="004258E1"/>
    <w:rsid w:val="00426559"/>
    <w:rsid w:val="00427C48"/>
    <w:rsid w:val="00431982"/>
    <w:rsid w:val="00433863"/>
    <w:rsid w:val="00433BDB"/>
    <w:rsid w:val="00437383"/>
    <w:rsid w:val="00442DF2"/>
    <w:rsid w:val="004439CD"/>
    <w:rsid w:val="00445B9A"/>
    <w:rsid w:val="004516A1"/>
    <w:rsid w:val="00454E57"/>
    <w:rsid w:val="004565C2"/>
    <w:rsid w:val="00460691"/>
    <w:rsid w:val="0046087C"/>
    <w:rsid w:val="004610EE"/>
    <w:rsid w:val="0046162D"/>
    <w:rsid w:val="00462DAA"/>
    <w:rsid w:val="00471F0B"/>
    <w:rsid w:val="00472595"/>
    <w:rsid w:val="004748F5"/>
    <w:rsid w:val="00481091"/>
    <w:rsid w:val="0048268D"/>
    <w:rsid w:val="00482C1D"/>
    <w:rsid w:val="00491BC2"/>
    <w:rsid w:val="0049251D"/>
    <w:rsid w:val="00493811"/>
    <w:rsid w:val="00495E02"/>
    <w:rsid w:val="004A0667"/>
    <w:rsid w:val="004A25C3"/>
    <w:rsid w:val="004B1C13"/>
    <w:rsid w:val="004B351F"/>
    <w:rsid w:val="004B4BF8"/>
    <w:rsid w:val="004B5D2F"/>
    <w:rsid w:val="004B60ED"/>
    <w:rsid w:val="004B6B23"/>
    <w:rsid w:val="004C0914"/>
    <w:rsid w:val="004C336C"/>
    <w:rsid w:val="004C7FEE"/>
    <w:rsid w:val="004D0C40"/>
    <w:rsid w:val="004D6CEB"/>
    <w:rsid w:val="004D724B"/>
    <w:rsid w:val="004D73F5"/>
    <w:rsid w:val="004E0FD7"/>
    <w:rsid w:val="004E4E49"/>
    <w:rsid w:val="004E55BA"/>
    <w:rsid w:val="004E59C3"/>
    <w:rsid w:val="004E6C77"/>
    <w:rsid w:val="004F13F7"/>
    <w:rsid w:val="00504689"/>
    <w:rsid w:val="0050706E"/>
    <w:rsid w:val="005103F5"/>
    <w:rsid w:val="00512DD8"/>
    <w:rsid w:val="005138BF"/>
    <w:rsid w:val="00524385"/>
    <w:rsid w:val="00526231"/>
    <w:rsid w:val="00526412"/>
    <w:rsid w:val="00526561"/>
    <w:rsid w:val="005301EE"/>
    <w:rsid w:val="00532241"/>
    <w:rsid w:val="00543A62"/>
    <w:rsid w:val="005450E8"/>
    <w:rsid w:val="005471D1"/>
    <w:rsid w:val="00552DEE"/>
    <w:rsid w:val="00555E91"/>
    <w:rsid w:val="00556096"/>
    <w:rsid w:val="00556F7C"/>
    <w:rsid w:val="0056038A"/>
    <w:rsid w:val="00560C6E"/>
    <w:rsid w:val="00566401"/>
    <w:rsid w:val="005721B2"/>
    <w:rsid w:val="00575EA1"/>
    <w:rsid w:val="00576747"/>
    <w:rsid w:val="00577B34"/>
    <w:rsid w:val="00583C6B"/>
    <w:rsid w:val="00586439"/>
    <w:rsid w:val="005875D2"/>
    <w:rsid w:val="00593068"/>
    <w:rsid w:val="005A0B0B"/>
    <w:rsid w:val="005A134F"/>
    <w:rsid w:val="005A2523"/>
    <w:rsid w:val="005A5B8B"/>
    <w:rsid w:val="005A76FC"/>
    <w:rsid w:val="005B1B92"/>
    <w:rsid w:val="005B2819"/>
    <w:rsid w:val="005B3F60"/>
    <w:rsid w:val="005C1583"/>
    <w:rsid w:val="005C54BD"/>
    <w:rsid w:val="005C5E5A"/>
    <w:rsid w:val="005D280E"/>
    <w:rsid w:val="005D46A5"/>
    <w:rsid w:val="005E1591"/>
    <w:rsid w:val="005E1D3C"/>
    <w:rsid w:val="005E28BD"/>
    <w:rsid w:val="005E2FEC"/>
    <w:rsid w:val="005E3159"/>
    <w:rsid w:val="005E3AA5"/>
    <w:rsid w:val="005E3EDD"/>
    <w:rsid w:val="005F263E"/>
    <w:rsid w:val="005F380E"/>
    <w:rsid w:val="005F42BB"/>
    <w:rsid w:val="005F59DB"/>
    <w:rsid w:val="0060401E"/>
    <w:rsid w:val="0060555F"/>
    <w:rsid w:val="00606468"/>
    <w:rsid w:val="0060789C"/>
    <w:rsid w:val="0061087A"/>
    <w:rsid w:val="00610F3F"/>
    <w:rsid w:val="006122CB"/>
    <w:rsid w:val="0061408A"/>
    <w:rsid w:val="00615A7C"/>
    <w:rsid w:val="00616E4C"/>
    <w:rsid w:val="0061760B"/>
    <w:rsid w:val="00621009"/>
    <w:rsid w:val="0062697C"/>
    <w:rsid w:val="0062734D"/>
    <w:rsid w:val="00627B18"/>
    <w:rsid w:val="0063244F"/>
    <w:rsid w:val="00632C72"/>
    <w:rsid w:val="00632F12"/>
    <w:rsid w:val="006333B8"/>
    <w:rsid w:val="0064244B"/>
    <w:rsid w:val="00642C5A"/>
    <w:rsid w:val="0064336D"/>
    <w:rsid w:val="00644351"/>
    <w:rsid w:val="00644A6B"/>
    <w:rsid w:val="0064619A"/>
    <w:rsid w:val="0065309E"/>
    <w:rsid w:val="00653D01"/>
    <w:rsid w:val="00653E90"/>
    <w:rsid w:val="00654646"/>
    <w:rsid w:val="00654687"/>
    <w:rsid w:val="006559EC"/>
    <w:rsid w:val="00656302"/>
    <w:rsid w:val="0065756D"/>
    <w:rsid w:val="006620A3"/>
    <w:rsid w:val="00663158"/>
    <w:rsid w:val="0066597F"/>
    <w:rsid w:val="0066746C"/>
    <w:rsid w:val="006675CF"/>
    <w:rsid w:val="00670EDC"/>
    <w:rsid w:val="00673821"/>
    <w:rsid w:val="006759F5"/>
    <w:rsid w:val="00681F08"/>
    <w:rsid w:val="00682B84"/>
    <w:rsid w:val="00682EEC"/>
    <w:rsid w:val="006866C3"/>
    <w:rsid w:val="00690EA9"/>
    <w:rsid w:val="006946EE"/>
    <w:rsid w:val="006960D0"/>
    <w:rsid w:val="006A0B07"/>
    <w:rsid w:val="006A1B00"/>
    <w:rsid w:val="006A1B9A"/>
    <w:rsid w:val="006A710B"/>
    <w:rsid w:val="006B1B87"/>
    <w:rsid w:val="006B1EB1"/>
    <w:rsid w:val="006B3999"/>
    <w:rsid w:val="006B3D44"/>
    <w:rsid w:val="006B7AE2"/>
    <w:rsid w:val="006C1126"/>
    <w:rsid w:val="006C7380"/>
    <w:rsid w:val="006D26AF"/>
    <w:rsid w:val="006D2F5A"/>
    <w:rsid w:val="006D38C3"/>
    <w:rsid w:val="006D4722"/>
    <w:rsid w:val="006E25F1"/>
    <w:rsid w:val="006E2721"/>
    <w:rsid w:val="006F0AB7"/>
    <w:rsid w:val="006F44D1"/>
    <w:rsid w:val="00701BCB"/>
    <w:rsid w:val="00704381"/>
    <w:rsid w:val="00711546"/>
    <w:rsid w:val="00711586"/>
    <w:rsid w:val="007148BB"/>
    <w:rsid w:val="007154A5"/>
    <w:rsid w:val="00723809"/>
    <w:rsid w:val="00724CA0"/>
    <w:rsid w:val="007308CB"/>
    <w:rsid w:val="00730ACC"/>
    <w:rsid w:val="00735AC5"/>
    <w:rsid w:val="00735B93"/>
    <w:rsid w:val="007362A2"/>
    <w:rsid w:val="00737BBD"/>
    <w:rsid w:val="00743BF2"/>
    <w:rsid w:val="00744C43"/>
    <w:rsid w:val="007451A6"/>
    <w:rsid w:val="007470A0"/>
    <w:rsid w:val="007479E1"/>
    <w:rsid w:val="007508BD"/>
    <w:rsid w:val="0075157C"/>
    <w:rsid w:val="007516DD"/>
    <w:rsid w:val="007548EC"/>
    <w:rsid w:val="00755203"/>
    <w:rsid w:val="0076082B"/>
    <w:rsid w:val="00761AFE"/>
    <w:rsid w:val="007640FC"/>
    <w:rsid w:val="00765133"/>
    <w:rsid w:val="00766724"/>
    <w:rsid w:val="00774286"/>
    <w:rsid w:val="007752ED"/>
    <w:rsid w:val="00782537"/>
    <w:rsid w:val="00783E96"/>
    <w:rsid w:val="007856D7"/>
    <w:rsid w:val="007857C3"/>
    <w:rsid w:val="00785AAE"/>
    <w:rsid w:val="007874F5"/>
    <w:rsid w:val="00792845"/>
    <w:rsid w:val="007940A1"/>
    <w:rsid w:val="0079597D"/>
    <w:rsid w:val="00796BA8"/>
    <w:rsid w:val="007975BC"/>
    <w:rsid w:val="00797E24"/>
    <w:rsid w:val="007A019C"/>
    <w:rsid w:val="007A4893"/>
    <w:rsid w:val="007A4CE7"/>
    <w:rsid w:val="007A672D"/>
    <w:rsid w:val="007A70B9"/>
    <w:rsid w:val="007B014D"/>
    <w:rsid w:val="007B0317"/>
    <w:rsid w:val="007B2B80"/>
    <w:rsid w:val="007B3F3B"/>
    <w:rsid w:val="007C3800"/>
    <w:rsid w:val="007C3B2A"/>
    <w:rsid w:val="007C47CB"/>
    <w:rsid w:val="007C6D4A"/>
    <w:rsid w:val="007D1384"/>
    <w:rsid w:val="007D2ACA"/>
    <w:rsid w:val="007D2E49"/>
    <w:rsid w:val="007D3EA2"/>
    <w:rsid w:val="007D450A"/>
    <w:rsid w:val="007E55D2"/>
    <w:rsid w:val="007F0880"/>
    <w:rsid w:val="007F1610"/>
    <w:rsid w:val="007F1A9C"/>
    <w:rsid w:val="007F1B91"/>
    <w:rsid w:val="007F1BD1"/>
    <w:rsid w:val="007F5DA9"/>
    <w:rsid w:val="007F6582"/>
    <w:rsid w:val="007F730C"/>
    <w:rsid w:val="0080098E"/>
    <w:rsid w:val="0080242B"/>
    <w:rsid w:val="00803994"/>
    <w:rsid w:val="00803F48"/>
    <w:rsid w:val="008054ED"/>
    <w:rsid w:val="008058A4"/>
    <w:rsid w:val="00812834"/>
    <w:rsid w:val="0081339D"/>
    <w:rsid w:val="0081627F"/>
    <w:rsid w:val="00816B0A"/>
    <w:rsid w:val="008236D1"/>
    <w:rsid w:val="00825118"/>
    <w:rsid w:val="00830306"/>
    <w:rsid w:val="008305F9"/>
    <w:rsid w:val="00830A25"/>
    <w:rsid w:val="0084146B"/>
    <w:rsid w:val="00852217"/>
    <w:rsid w:val="00854606"/>
    <w:rsid w:val="008554A7"/>
    <w:rsid w:val="00855515"/>
    <w:rsid w:val="0085636C"/>
    <w:rsid w:val="00857B1E"/>
    <w:rsid w:val="00861E7D"/>
    <w:rsid w:val="00863ADD"/>
    <w:rsid w:val="008644E2"/>
    <w:rsid w:val="008673FB"/>
    <w:rsid w:val="00871962"/>
    <w:rsid w:val="00876473"/>
    <w:rsid w:val="008766A3"/>
    <w:rsid w:val="00876921"/>
    <w:rsid w:val="00876DE1"/>
    <w:rsid w:val="00880480"/>
    <w:rsid w:val="00882FCF"/>
    <w:rsid w:val="00883046"/>
    <w:rsid w:val="008859E0"/>
    <w:rsid w:val="00886524"/>
    <w:rsid w:val="00892C5F"/>
    <w:rsid w:val="00895E29"/>
    <w:rsid w:val="008A15A2"/>
    <w:rsid w:val="008A651D"/>
    <w:rsid w:val="008B065D"/>
    <w:rsid w:val="008B1D8B"/>
    <w:rsid w:val="008B1E47"/>
    <w:rsid w:val="008B398B"/>
    <w:rsid w:val="008B7437"/>
    <w:rsid w:val="008C4032"/>
    <w:rsid w:val="008C5862"/>
    <w:rsid w:val="008C65C4"/>
    <w:rsid w:val="008D312E"/>
    <w:rsid w:val="008D37CD"/>
    <w:rsid w:val="008D44B6"/>
    <w:rsid w:val="008D4930"/>
    <w:rsid w:val="008D64B9"/>
    <w:rsid w:val="008E1DB6"/>
    <w:rsid w:val="008E4756"/>
    <w:rsid w:val="008E5EE7"/>
    <w:rsid w:val="008F5BFB"/>
    <w:rsid w:val="008F699C"/>
    <w:rsid w:val="008F7845"/>
    <w:rsid w:val="008F7CAC"/>
    <w:rsid w:val="008F7D43"/>
    <w:rsid w:val="008F7FD1"/>
    <w:rsid w:val="00905FD2"/>
    <w:rsid w:val="00910D84"/>
    <w:rsid w:val="00911854"/>
    <w:rsid w:val="00917ABC"/>
    <w:rsid w:val="00920717"/>
    <w:rsid w:val="00923F3E"/>
    <w:rsid w:val="0092731B"/>
    <w:rsid w:val="0093090C"/>
    <w:rsid w:val="00931922"/>
    <w:rsid w:val="00932C09"/>
    <w:rsid w:val="00935CFB"/>
    <w:rsid w:val="0095078D"/>
    <w:rsid w:val="00951365"/>
    <w:rsid w:val="00953476"/>
    <w:rsid w:val="00953AF1"/>
    <w:rsid w:val="00955B96"/>
    <w:rsid w:val="009669BE"/>
    <w:rsid w:val="00971D40"/>
    <w:rsid w:val="0097201B"/>
    <w:rsid w:val="0097298F"/>
    <w:rsid w:val="00975475"/>
    <w:rsid w:val="00975B5C"/>
    <w:rsid w:val="009760FB"/>
    <w:rsid w:val="00976AE6"/>
    <w:rsid w:val="0097757A"/>
    <w:rsid w:val="00977E50"/>
    <w:rsid w:val="0098583E"/>
    <w:rsid w:val="00987ACB"/>
    <w:rsid w:val="00987EEC"/>
    <w:rsid w:val="00991113"/>
    <w:rsid w:val="00994437"/>
    <w:rsid w:val="009963FB"/>
    <w:rsid w:val="00996DEF"/>
    <w:rsid w:val="009977AB"/>
    <w:rsid w:val="009A03E2"/>
    <w:rsid w:val="009A121F"/>
    <w:rsid w:val="009A1D0B"/>
    <w:rsid w:val="009A34F9"/>
    <w:rsid w:val="009A76BB"/>
    <w:rsid w:val="009B04ED"/>
    <w:rsid w:val="009B2545"/>
    <w:rsid w:val="009B2B88"/>
    <w:rsid w:val="009B2FE2"/>
    <w:rsid w:val="009C4EF5"/>
    <w:rsid w:val="009C5707"/>
    <w:rsid w:val="009D18CD"/>
    <w:rsid w:val="009D1C9B"/>
    <w:rsid w:val="009D37D4"/>
    <w:rsid w:val="009D3E2B"/>
    <w:rsid w:val="009D41D2"/>
    <w:rsid w:val="009D4A7C"/>
    <w:rsid w:val="009D72DB"/>
    <w:rsid w:val="009E0A03"/>
    <w:rsid w:val="009E1DD9"/>
    <w:rsid w:val="009E48DD"/>
    <w:rsid w:val="009E7C8D"/>
    <w:rsid w:val="009F1734"/>
    <w:rsid w:val="009F3293"/>
    <w:rsid w:val="009F4C6F"/>
    <w:rsid w:val="009F4E3B"/>
    <w:rsid w:val="009F6AEB"/>
    <w:rsid w:val="009F7AE5"/>
    <w:rsid w:val="00A04AFF"/>
    <w:rsid w:val="00A120E4"/>
    <w:rsid w:val="00A165F6"/>
    <w:rsid w:val="00A17696"/>
    <w:rsid w:val="00A17848"/>
    <w:rsid w:val="00A203C8"/>
    <w:rsid w:val="00A20B93"/>
    <w:rsid w:val="00A2191D"/>
    <w:rsid w:val="00A231D9"/>
    <w:rsid w:val="00A300E2"/>
    <w:rsid w:val="00A30A75"/>
    <w:rsid w:val="00A314B9"/>
    <w:rsid w:val="00A3406C"/>
    <w:rsid w:val="00A3625E"/>
    <w:rsid w:val="00A366E9"/>
    <w:rsid w:val="00A36731"/>
    <w:rsid w:val="00A43339"/>
    <w:rsid w:val="00A43CA0"/>
    <w:rsid w:val="00A46A9A"/>
    <w:rsid w:val="00A50139"/>
    <w:rsid w:val="00A50DEE"/>
    <w:rsid w:val="00A53576"/>
    <w:rsid w:val="00A53EFC"/>
    <w:rsid w:val="00A5440A"/>
    <w:rsid w:val="00A545FE"/>
    <w:rsid w:val="00A553B1"/>
    <w:rsid w:val="00A556B6"/>
    <w:rsid w:val="00A568B2"/>
    <w:rsid w:val="00A57428"/>
    <w:rsid w:val="00A61BF1"/>
    <w:rsid w:val="00A67919"/>
    <w:rsid w:val="00A82D7D"/>
    <w:rsid w:val="00A870F4"/>
    <w:rsid w:val="00A87FCC"/>
    <w:rsid w:val="00A94365"/>
    <w:rsid w:val="00A967B5"/>
    <w:rsid w:val="00A96F13"/>
    <w:rsid w:val="00AA16FE"/>
    <w:rsid w:val="00AA37D6"/>
    <w:rsid w:val="00AA47D2"/>
    <w:rsid w:val="00AA4DF5"/>
    <w:rsid w:val="00AA5314"/>
    <w:rsid w:val="00AA53A3"/>
    <w:rsid w:val="00AA59CB"/>
    <w:rsid w:val="00AA5A29"/>
    <w:rsid w:val="00AB00EB"/>
    <w:rsid w:val="00AB2FC4"/>
    <w:rsid w:val="00AB3FF1"/>
    <w:rsid w:val="00AC3308"/>
    <w:rsid w:val="00AC34F5"/>
    <w:rsid w:val="00AC547B"/>
    <w:rsid w:val="00AD6B37"/>
    <w:rsid w:val="00AE26B0"/>
    <w:rsid w:val="00AE2D54"/>
    <w:rsid w:val="00AE5BB9"/>
    <w:rsid w:val="00AF51ED"/>
    <w:rsid w:val="00AF5427"/>
    <w:rsid w:val="00AF66ED"/>
    <w:rsid w:val="00B022A1"/>
    <w:rsid w:val="00B03C6B"/>
    <w:rsid w:val="00B10CF5"/>
    <w:rsid w:val="00B112F4"/>
    <w:rsid w:val="00B11FBC"/>
    <w:rsid w:val="00B1256D"/>
    <w:rsid w:val="00B15C4E"/>
    <w:rsid w:val="00B213A8"/>
    <w:rsid w:val="00B27EBD"/>
    <w:rsid w:val="00B309FD"/>
    <w:rsid w:val="00B3258B"/>
    <w:rsid w:val="00B332FB"/>
    <w:rsid w:val="00B35C42"/>
    <w:rsid w:val="00B367F2"/>
    <w:rsid w:val="00B40A56"/>
    <w:rsid w:val="00B43BF2"/>
    <w:rsid w:val="00B44298"/>
    <w:rsid w:val="00B45DE5"/>
    <w:rsid w:val="00B474A1"/>
    <w:rsid w:val="00B4750C"/>
    <w:rsid w:val="00B47A2F"/>
    <w:rsid w:val="00B52DDB"/>
    <w:rsid w:val="00B53830"/>
    <w:rsid w:val="00B54FEE"/>
    <w:rsid w:val="00B55FF8"/>
    <w:rsid w:val="00B65F64"/>
    <w:rsid w:val="00B66308"/>
    <w:rsid w:val="00B6774E"/>
    <w:rsid w:val="00B703BD"/>
    <w:rsid w:val="00B75A9D"/>
    <w:rsid w:val="00B84EF7"/>
    <w:rsid w:val="00B8779B"/>
    <w:rsid w:val="00B87AE1"/>
    <w:rsid w:val="00B94B42"/>
    <w:rsid w:val="00B96C7A"/>
    <w:rsid w:val="00BA2627"/>
    <w:rsid w:val="00BA30A3"/>
    <w:rsid w:val="00BA470E"/>
    <w:rsid w:val="00BA4C43"/>
    <w:rsid w:val="00BA5270"/>
    <w:rsid w:val="00BA5C48"/>
    <w:rsid w:val="00BA6407"/>
    <w:rsid w:val="00BA6CBD"/>
    <w:rsid w:val="00BA6F96"/>
    <w:rsid w:val="00BB03F3"/>
    <w:rsid w:val="00BB4C80"/>
    <w:rsid w:val="00BB590C"/>
    <w:rsid w:val="00BC0CCA"/>
    <w:rsid w:val="00BC3C44"/>
    <w:rsid w:val="00BC5B2F"/>
    <w:rsid w:val="00BC723B"/>
    <w:rsid w:val="00BD0DBF"/>
    <w:rsid w:val="00BD2AAC"/>
    <w:rsid w:val="00BD3DE8"/>
    <w:rsid w:val="00BD6746"/>
    <w:rsid w:val="00BE1BBC"/>
    <w:rsid w:val="00BE4AD7"/>
    <w:rsid w:val="00BF05D4"/>
    <w:rsid w:val="00BF0A82"/>
    <w:rsid w:val="00BF3638"/>
    <w:rsid w:val="00BF41F5"/>
    <w:rsid w:val="00BF423A"/>
    <w:rsid w:val="00BF6561"/>
    <w:rsid w:val="00BF7F1B"/>
    <w:rsid w:val="00C00F34"/>
    <w:rsid w:val="00C0175D"/>
    <w:rsid w:val="00C04765"/>
    <w:rsid w:val="00C11A5A"/>
    <w:rsid w:val="00C12D84"/>
    <w:rsid w:val="00C21012"/>
    <w:rsid w:val="00C22024"/>
    <w:rsid w:val="00C227F0"/>
    <w:rsid w:val="00C2406A"/>
    <w:rsid w:val="00C24384"/>
    <w:rsid w:val="00C27CF9"/>
    <w:rsid w:val="00C3660B"/>
    <w:rsid w:val="00C40D17"/>
    <w:rsid w:val="00C455CC"/>
    <w:rsid w:val="00C553FF"/>
    <w:rsid w:val="00C57A3D"/>
    <w:rsid w:val="00C65CC6"/>
    <w:rsid w:val="00C67146"/>
    <w:rsid w:val="00C67DBD"/>
    <w:rsid w:val="00C70167"/>
    <w:rsid w:val="00C728B8"/>
    <w:rsid w:val="00C73DEA"/>
    <w:rsid w:val="00C817AD"/>
    <w:rsid w:val="00C81D66"/>
    <w:rsid w:val="00C8262B"/>
    <w:rsid w:val="00C82C5B"/>
    <w:rsid w:val="00C84F31"/>
    <w:rsid w:val="00C9065D"/>
    <w:rsid w:val="00C95EC6"/>
    <w:rsid w:val="00C97961"/>
    <w:rsid w:val="00CA7C07"/>
    <w:rsid w:val="00CA7EAE"/>
    <w:rsid w:val="00CB1817"/>
    <w:rsid w:val="00CB214B"/>
    <w:rsid w:val="00CB2E48"/>
    <w:rsid w:val="00CB4003"/>
    <w:rsid w:val="00CB4E5A"/>
    <w:rsid w:val="00CB6C9A"/>
    <w:rsid w:val="00CC0148"/>
    <w:rsid w:val="00CC240C"/>
    <w:rsid w:val="00CC40A8"/>
    <w:rsid w:val="00CC4340"/>
    <w:rsid w:val="00CC4597"/>
    <w:rsid w:val="00CD4EFE"/>
    <w:rsid w:val="00CD78FA"/>
    <w:rsid w:val="00CD7A27"/>
    <w:rsid w:val="00CE6547"/>
    <w:rsid w:val="00CF4A46"/>
    <w:rsid w:val="00CF5590"/>
    <w:rsid w:val="00CF7F02"/>
    <w:rsid w:val="00D01BF9"/>
    <w:rsid w:val="00D0365C"/>
    <w:rsid w:val="00D07DD5"/>
    <w:rsid w:val="00D11278"/>
    <w:rsid w:val="00D1241E"/>
    <w:rsid w:val="00D13AD1"/>
    <w:rsid w:val="00D15A5C"/>
    <w:rsid w:val="00D175A9"/>
    <w:rsid w:val="00D17E62"/>
    <w:rsid w:val="00D2743A"/>
    <w:rsid w:val="00D31ADC"/>
    <w:rsid w:val="00D33439"/>
    <w:rsid w:val="00D37338"/>
    <w:rsid w:val="00D405F9"/>
    <w:rsid w:val="00D430E3"/>
    <w:rsid w:val="00D44C00"/>
    <w:rsid w:val="00D500E0"/>
    <w:rsid w:val="00D50EB2"/>
    <w:rsid w:val="00D51C60"/>
    <w:rsid w:val="00D53D7A"/>
    <w:rsid w:val="00D5431B"/>
    <w:rsid w:val="00D5697B"/>
    <w:rsid w:val="00D62822"/>
    <w:rsid w:val="00D64061"/>
    <w:rsid w:val="00D65768"/>
    <w:rsid w:val="00D73366"/>
    <w:rsid w:val="00D7415A"/>
    <w:rsid w:val="00D74E53"/>
    <w:rsid w:val="00D75520"/>
    <w:rsid w:val="00D767D8"/>
    <w:rsid w:val="00D7737A"/>
    <w:rsid w:val="00D836E1"/>
    <w:rsid w:val="00D84680"/>
    <w:rsid w:val="00D8671C"/>
    <w:rsid w:val="00D94029"/>
    <w:rsid w:val="00D95E24"/>
    <w:rsid w:val="00D964B8"/>
    <w:rsid w:val="00DA0B32"/>
    <w:rsid w:val="00DA0DA0"/>
    <w:rsid w:val="00DA230B"/>
    <w:rsid w:val="00DA45F4"/>
    <w:rsid w:val="00DA53BD"/>
    <w:rsid w:val="00DA6E9B"/>
    <w:rsid w:val="00DA76E9"/>
    <w:rsid w:val="00DB07FC"/>
    <w:rsid w:val="00DB08C4"/>
    <w:rsid w:val="00DB5ECA"/>
    <w:rsid w:val="00DC03E6"/>
    <w:rsid w:val="00DC0DD1"/>
    <w:rsid w:val="00DC2373"/>
    <w:rsid w:val="00DC76F6"/>
    <w:rsid w:val="00DD0262"/>
    <w:rsid w:val="00DD19E7"/>
    <w:rsid w:val="00DD19F5"/>
    <w:rsid w:val="00DD3DB0"/>
    <w:rsid w:val="00DF0955"/>
    <w:rsid w:val="00DF1401"/>
    <w:rsid w:val="00DF6106"/>
    <w:rsid w:val="00E00ED7"/>
    <w:rsid w:val="00E02911"/>
    <w:rsid w:val="00E04D25"/>
    <w:rsid w:val="00E114E2"/>
    <w:rsid w:val="00E12CAC"/>
    <w:rsid w:val="00E151C0"/>
    <w:rsid w:val="00E245C1"/>
    <w:rsid w:val="00E305A0"/>
    <w:rsid w:val="00E3109F"/>
    <w:rsid w:val="00E3166A"/>
    <w:rsid w:val="00E31F81"/>
    <w:rsid w:val="00E325FA"/>
    <w:rsid w:val="00E35884"/>
    <w:rsid w:val="00E3632F"/>
    <w:rsid w:val="00E408A2"/>
    <w:rsid w:val="00E42943"/>
    <w:rsid w:val="00E433C4"/>
    <w:rsid w:val="00E45458"/>
    <w:rsid w:val="00E45C87"/>
    <w:rsid w:val="00E45F08"/>
    <w:rsid w:val="00E570F3"/>
    <w:rsid w:val="00E57A0E"/>
    <w:rsid w:val="00E60EAA"/>
    <w:rsid w:val="00E62776"/>
    <w:rsid w:val="00E63840"/>
    <w:rsid w:val="00E64DB9"/>
    <w:rsid w:val="00E667A4"/>
    <w:rsid w:val="00E66DD2"/>
    <w:rsid w:val="00E67784"/>
    <w:rsid w:val="00E725A2"/>
    <w:rsid w:val="00E72995"/>
    <w:rsid w:val="00E75AD4"/>
    <w:rsid w:val="00E76E4D"/>
    <w:rsid w:val="00E81416"/>
    <w:rsid w:val="00E81810"/>
    <w:rsid w:val="00E83339"/>
    <w:rsid w:val="00E8378E"/>
    <w:rsid w:val="00E86428"/>
    <w:rsid w:val="00E912BD"/>
    <w:rsid w:val="00EA0E83"/>
    <w:rsid w:val="00EA346A"/>
    <w:rsid w:val="00EB3D21"/>
    <w:rsid w:val="00EC0AF3"/>
    <w:rsid w:val="00EC0F27"/>
    <w:rsid w:val="00EC2A7F"/>
    <w:rsid w:val="00EC5537"/>
    <w:rsid w:val="00EC711B"/>
    <w:rsid w:val="00EC7810"/>
    <w:rsid w:val="00ED17AF"/>
    <w:rsid w:val="00ED28A3"/>
    <w:rsid w:val="00ED36B9"/>
    <w:rsid w:val="00ED5300"/>
    <w:rsid w:val="00EE1428"/>
    <w:rsid w:val="00EE3BD7"/>
    <w:rsid w:val="00EE7089"/>
    <w:rsid w:val="00EF06B0"/>
    <w:rsid w:val="00EF3453"/>
    <w:rsid w:val="00F01F2A"/>
    <w:rsid w:val="00F056FE"/>
    <w:rsid w:val="00F06724"/>
    <w:rsid w:val="00F11449"/>
    <w:rsid w:val="00F120F5"/>
    <w:rsid w:val="00F12B25"/>
    <w:rsid w:val="00F13C6C"/>
    <w:rsid w:val="00F14503"/>
    <w:rsid w:val="00F16A58"/>
    <w:rsid w:val="00F2083D"/>
    <w:rsid w:val="00F22BBB"/>
    <w:rsid w:val="00F25EDE"/>
    <w:rsid w:val="00F3130C"/>
    <w:rsid w:val="00F3578F"/>
    <w:rsid w:val="00F360AB"/>
    <w:rsid w:val="00F37FB3"/>
    <w:rsid w:val="00F406E3"/>
    <w:rsid w:val="00F407C3"/>
    <w:rsid w:val="00F413DA"/>
    <w:rsid w:val="00F41FE7"/>
    <w:rsid w:val="00F50692"/>
    <w:rsid w:val="00F50834"/>
    <w:rsid w:val="00F553E5"/>
    <w:rsid w:val="00F61935"/>
    <w:rsid w:val="00F67E11"/>
    <w:rsid w:val="00F7061C"/>
    <w:rsid w:val="00F73C0D"/>
    <w:rsid w:val="00F743F7"/>
    <w:rsid w:val="00F75158"/>
    <w:rsid w:val="00F76982"/>
    <w:rsid w:val="00F77BAE"/>
    <w:rsid w:val="00F80FA3"/>
    <w:rsid w:val="00F8325A"/>
    <w:rsid w:val="00F92E3D"/>
    <w:rsid w:val="00F9337D"/>
    <w:rsid w:val="00F957BA"/>
    <w:rsid w:val="00FA0C27"/>
    <w:rsid w:val="00FA7DB4"/>
    <w:rsid w:val="00FC1AE0"/>
    <w:rsid w:val="00FC2EBC"/>
    <w:rsid w:val="00FC4A74"/>
    <w:rsid w:val="00FC73BE"/>
    <w:rsid w:val="00FC77F3"/>
    <w:rsid w:val="00FD00DF"/>
    <w:rsid w:val="00FD099B"/>
    <w:rsid w:val="00FD0D63"/>
    <w:rsid w:val="00FD26A6"/>
    <w:rsid w:val="00FD4B13"/>
    <w:rsid w:val="00FE00E6"/>
    <w:rsid w:val="00FE06FF"/>
    <w:rsid w:val="00FE0F63"/>
    <w:rsid w:val="00FE10AC"/>
    <w:rsid w:val="00FE489D"/>
    <w:rsid w:val="00FE61B9"/>
    <w:rsid w:val="00FE6884"/>
    <w:rsid w:val="00FF0B18"/>
    <w:rsid w:val="00FF1249"/>
    <w:rsid w:val="00FF3DF1"/>
    <w:rsid w:val="00FF43ED"/>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F6CF7"/>
  <w15:chartTrackingRefBased/>
  <w15:docId w15:val="{511DF3B3-9B9F-439B-A354-B2C9CC7FE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7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698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69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7698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7698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7A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856BA"/>
    <w:pPr>
      <w:ind w:left="720"/>
      <w:contextualSpacing/>
    </w:pPr>
  </w:style>
  <w:style w:type="character" w:styleId="CommentReference">
    <w:name w:val="annotation reference"/>
    <w:basedOn w:val="DefaultParagraphFont"/>
    <w:uiPriority w:val="99"/>
    <w:semiHidden/>
    <w:unhideWhenUsed/>
    <w:rsid w:val="00385077"/>
    <w:rPr>
      <w:sz w:val="16"/>
      <w:szCs w:val="16"/>
    </w:rPr>
  </w:style>
  <w:style w:type="paragraph" w:styleId="CommentText">
    <w:name w:val="annotation text"/>
    <w:basedOn w:val="Normal"/>
    <w:link w:val="CommentTextChar"/>
    <w:uiPriority w:val="99"/>
    <w:unhideWhenUsed/>
    <w:rsid w:val="00385077"/>
    <w:pPr>
      <w:spacing w:line="240" w:lineRule="auto"/>
    </w:pPr>
    <w:rPr>
      <w:sz w:val="20"/>
      <w:szCs w:val="20"/>
    </w:rPr>
  </w:style>
  <w:style w:type="character" w:customStyle="1" w:styleId="CommentTextChar">
    <w:name w:val="Comment Text Char"/>
    <w:basedOn w:val="DefaultParagraphFont"/>
    <w:link w:val="CommentText"/>
    <w:uiPriority w:val="99"/>
    <w:rsid w:val="00385077"/>
    <w:rPr>
      <w:sz w:val="20"/>
      <w:szCs w:val="20"/>
    </w:rPr>
  </w:style>
  <w:style w:type="paragraph" w:styleId="CommentSubject">
    <w:name w:val="annotation subject"/>
    <w:basedOn w:val="CommentText"/>
    <w:next w:val="CommentText"/>
    <w:link w:val="CommentSubjectChar"/>
    <w:uiPriority w:val="99"/>
    <w:semiHidden/>
    <w:unhideWhenUsed/>
    <w:rsid w:val="00385077"/>
    <w:rPr>
      <w:b/>
      <w:bCs/>
    </w:rPr>
  </w:style>
  <w:style w:type="character" w:customStyle="1" w:styleId="CommentSubjectChar">
    <w:name w:val="Comment Subject Char"/>
    <w:basedOn w:val="CommentTextChar"/>
    <w:link w:val="CommentSubject"/>
    <w:uiPriority w:val="99"/>
    <w:semiHidden/>
    <w:rsid w:val="00385077"/>
    <w:rPr>
      <w:b/>
      <w:bCs/>
      <w:sz w:val="20"/>
      <w:szCs w:val="20"/>
    </w:rPr>
  </w:style>
  <w:style w:type="paragraph" w:styleId="BalloonText">
    <w:name w:val="Balloon Text"/>
    <w:basedOn w:val="Normal"/>
    <w:link w:val="BalloonTextChar"/>
    <w:uiPriority w:val="99"/>
    <w:semiHidden/>
    <w:unhideWhenUsed/>
    <w:rsid w:val="003850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5077"/>
    <w:rPr>
      <w:rFonts w:ascii="Segoe UI" w:hAnsi="Segoe UI" w:cs="Segoe UI"/>
      <w:sz w:val="18"/>
      <w:szCs w:val="18"/>
    </w:rPr>
  </w:style>
  <w:style w:type="character" w:styleId="Hyperlink">
    <w:name w:val="Hyperlink"/>
    <w:basedOn w:val="DefaultParagraphFont"/>
    <w:uiPriority w:val="99"/>
    <w:unhideWhenUsed/>
    <w:rsid w:val="00385077"/>
    <w:rPr>
      <w:color w:val="0000FF"/>
      <w:u w:val="single"/>
    </w:rPr>
  </w:style>
  <w:style w:type="character" w:styleId="FollowedHyperlink">
    <w:name w:val="FollowedHyperlink"/>
    <w:basedOn w:val="DefaultParagraphFont"/>
    <w:uiPriority w:val="99"/>
    <w:semiHidden/>
    <w:unhideWhenUsed/>
    <w:rsid w:val="00654646"/>
    <w:rPr>
      <w:color w:val="954F72" w:themeColor="followedHyperlink"/>
      <w:u w:val="single"/>
    </w:rPr>
  </w:style>
  <w:style w:type="paragraph" w:styleId="NoSpacing">
    <w:name w:val="No Spacing"/>
    <w:uiPriority w:val="1"/>
    <w:qFormat/>
    <w:rsid w:val="00774286"/>
    <w:pPr>
      <w:spacing w:after="0" w:line="240" w:lineRule="auto"/>
    </w:pPr>
  </w:style>
  <w:style w:type="paragraph" w:customStyle="1" w:styleId="EndNoteBibliographyTitle">
    <w:name w:val="EndNote Bibliography Title"/>
    <w:basedOn w:val="Normal"/>
    <w:link w:val="EndNoteBibliographyTitleChar"/>
    <w:rsid w:val="00107EFC"/>
    <w:pPr>
      <w:spacing w:after="0"/>
      <w:jc w:val="center"/>
    </w:pPr>
    <w:rPr>
      <w:rFonts w:ascii="Calibri Light" w:hAnsi="Calibri Light" w:cs="Calibri Light"/>
      <w:noProof/>
      <w:sz w:val="32"/>
      <w:lang w:val="en-US"/>
    </w:rPr>
  </w:style>
  <w:style w:type="character" w:customStyle="1" w:styleId="EndNoteBibliographyTitleChar">
    <w:name w:val="EndNote Bibliography Title Char"/>
    <w:basedOn w:val="DefaultParagraphFont"/>
    <w:link w:val="EndNoteBibliographyTitle"/>
    <w:rsid w:val="00107EFC"/>
    <w:rPr>
      <w:rFonts w:ascii="Calibri Light" w:hAnsi="Calibri Light" w:cs="Calibri Light"/>
      <w:noProof/>
      <w:sz w:val="32"/>
      <w:lang w:val="en-US"/>
    </w:rPr>
  </w:style>
  <w:style w:type="paragraph" w:customStyle="1" w:styleId="EndNoteBibliography">
    <w:name w:val="EndNote Bibliography"/>
    <w:basedOn w:val="Normal"/>
    <w:link w:val="EndNoteBibliographyChar"/>
    <w:rsid w:val="00107EFC"/>
    <w:pPr>
      <w:spacing w:line="240" w:lineRule="auto"/>
    </w:pPr>
    <w:rPr>
      <w:rFonts w:ascii="Calibri Light" w:hAnsi="Calibri Light" w:cs="Calibri Light"/>
      <w:noProof/>
      <w:sz w:val="32"/>
      <w:lang w:val="en-US"/>
    </w:rPr>
  </w:style>
  <w:style w:type="character" w:customStyle="1" w:styleId="EndNoteBibliographyChar">
    <w:name w:val="EndNote Bibliography Char"/>
    <w:basedOn w:val="DefaultParagraphFont"/>
    <w:link w:val="EndNoteBibliography"/>
    <w:rsid w:val="00107EFC"/>
    <w:rPr>
      <w:rFonts w:ascii="Calibri Light" w:hAnsi="Calibri Light" w:cs="Calibri Light"/>
      <w:noProof/>
      <w:sz w:val="32"/>
      <w:lang w:val="en-US"/>
    </w:rPr>
  </w:style>
  <w:style w:type="character" w:customStyle="1" w:styleId="Heading2Char">
    <w:name w:val="Heading 2 Char"/>
    <w:basedOn w:val="DefaultParagraphFont"/>
    <w:link w:val="Heading2"/>
    <w:uiPriority w:val="9"/>
    <w:rsid w:val="00F7698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769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769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76982"/>
    <w:rPr>
      <w:rFonts w:asciiTheme="majorHAnsi" w:eastAsiaTheme="majorEastAsia" w:hAnsiTheme="majorHAnsi" w:cstheme="majorBidi"/>
      <w:color w:val="2E74B5" w:themeColor="accent1" w:themeShade="BF"/>
    </w:rPr>
  </w:style>
  <w:style w:type="paragraph" w:styleId="Title">
    <w:name w:val="Title"/>
    <w:basedOn w:val="Normal"/>
    <w:next w:val="Normal"/>
    <w:link w:val="TitleChar"/>
    <w:uiPriority w:val="10"/>
    <w:qFormat/>
    <w:rsid w:val="001E01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01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015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E0154"/>
    <w:rPr>
      <w:rFonts w:eastAsiaTheme="minorEastAsia"/>
      <w:color w:val="5A5A5A" w:themeColor="text1" w:themeTint="A5"/>
      <w:spacing w:val="15"/>
    </w:rPr>
  </w:style>
  <w:style w:type="character" w:styleId="Emphasis">
    <w:name w:val="Emphasis"/>
    <w:basedOn w:val="DefaultParagraphFont"/>
    <w:uiPriority w:val="20"/>
    <w:qFormat/>
    <w:rsid w:val="001E0154"/>
    <w:rPr>
      <w:i/>
      <w:iCs/>
    </w:rPr>
  </w:style>
  <w:style w:type="character" w:styleId="SubtleEmphasis">
    <w:name w:val="Subtle Emphasis"/>
    <w:basedOn w:val="DefaultParagraphFont"/>
    <w:uiPriority w:val="19"/>
    <w:qFormat/>
    <w:rsid w:val="001E0154"/>
    <w:rPr>
      <w:i/>
      <w:iCs/>
      <w:color w:val="404040" w:themeColor="text1" w:themeTint="BF"/>
    </w:rPr>
  </w:style>
  <w:style w:type="paragraph" w:styleId="FootnoteText">
    <w:name w:val="footnote text"/>
    <w:basedOn w:val="Normal"/>
    <w:link w:val="FootnoteTextChar"/>
    <w:uiPriority w:val="99"/>
    <w:semiHidden/>
    <w:unhideWhenUsed/>
    <w:rsid w:val="00D6406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64061"/>
    <w:rPr>
      <w:sz w:val="20"/>
      <w:szCs w:val="20"/>
    </w:rPr>
  </w:style>
  <w:style w:type="character" w:styleId="FootnoteReference">
    <w:name w:val="footnote reference"/>
    <w:basedOn w:val="DefaultParagraphFont"/>
    <w:uiPriority w:val="99"/>
    <w:semiHidden/>
    <w:unhideWhenUsed/>
    <w:rsid w:val="00D64061"/>
    <w:rPr>
      <w:vertAlign w:val="superscript"/>
    </w:rPr>
  </w:style>
  <w:style w:type="table" w:styleId="TableGrid">
    <w:name w:val="Table Grid"/>
    <w:basedOn w:val="TableNormal"/>
    <w:uiPriority w:val="39"/>
    <w:rsid w:val="003A37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C5707"/>
    <w:pPr>
      <w:spacing w:after="0" w:line="240" w:lineRule="auto"/>
    </w:pPr>
  </w:style>
  <w:style w:type="character" w:styleId="PlaceholderText">
    <w:name w:val="Placeholder Text"/>
    <w:basedOn w:val="DefaultParagraphFont"/>
    <w:uiPriority w:val="99"/>
    <w:semiHidden/>
    <w:rsid w:val="00616E4C"/>
    <w:rPr>
      <w:color w:val="808080"/>
    </w:rPr>
  </w:style>
  <w:style w:type="paragraph" w:customStyle="1" w:styleId="Default">
    <w:name w:val="Default"/>
    <w:rsid w:val="00F06724"/>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rmalWeb">
    <w:name w:val="Normal (Web)"/>
    <w:basedOn w:val="Normal"/>
    <w:uiPriority w:val="99"/>
    <w:semiHidden/>
    <w:unhideWhenUsed/>
    <w:rsid w:val="00445B9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F69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359804">
      <w:bodyDiv w:val="1"/>
      <w:marLeft w:val="0"/>
      <w:marRight w:val="0"/>
      <w:marTop w:val="0"/>
      <w:marBottom w:val="0"/>
      <w:divBdr>
        <w:top w:val="none" w:sz="0" w:space="0" w:color="auto"/>
        <w:left w:val="none" w:sz="0" w:space="0" w:color="auto"/>
        <w:bottom w:val="none" w:sz="0" w:space="0" w:color="auto"/>
        <w:right w:val="none" w:sz="0" w:space="0" w:color="auto"/>
      </w:divBdr>
    </w:div>
    <w:div w:id="527329789">
      <w:bodyDiv w:val="1"/>
      <w:marLeft w:val="0"/>
      <w:marRight w:val="0"/>
      <w:marTop w:val="0"/>
      <w:marBottom w:val="0"/>
      <w:divBdr>
        <w:top w:val="none" w:sz="0" w:space="0" w:color="auto"/>
        <w:left w:val="none" w:sz="0" w:space="0" w:color="auto"/>
        <w:bottom w:val="none" w:sz="0" w:space="0" w:color="auto"/>
        <w:right w:val="none" w:sz="0" w:space="0" w:color="auto"/>
      </w:divBdr>
      <w:divsChild>
        <w:div w:id="1138376069">
          <w:marLeft w:val="0"/>
          <w:marRight w:val="0"/>
          <w:marTop w:val="0"/>
          <w:marBottom w:val="0"/>
          <w:divBdr>
            <w:top w:val="none" w:sz="0" w:space="0" w:color="auto"/>
            <w:left w:val="none" w:sz="0" w:space="0" w:color="auto"/>
            <w:bottom w:val="none" w:sz="0" w:space="0" w:color="auto"/>
            <w:right w:val="none" w:sz="0" w:space="0" w:color="auto"/>
          </w:divBdr>
          <w:divsChild>
            <w:div w:id="1944529718">
              <w:marLeft w:val="0"/>
              <w:marRight w:val="0"/>
              <w:marTop w:val="0"/>
              <w:marBottom w:val="0"/>
              <w:divBdr>
                <w:top w:val="none" w:sz="0" w:space="0" w:color="auto"/>
                <w:left w:val="none" w:sz="0" w:space="0" w:color="auto"/>
                <w:bottom w:val="none" w:sz="0" w:space="0" w:color="auto"/>
                <w:right w:val="none" w:sz="0" w:space="0" w:color="auto"/>
              </w:divBdr>
              <w:divsChild>
                <w:div w:id="6666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450309">
      <w:bodyDiv w:val="1"/>
      <w:marLeft w:val="0"/>
      <w:marRight w:val="0"/>
      <w:marTop w:val="0"/>
      <w:marBottom w:val="0"/>
      <w:divBdr>
        <w:top w:val="none" w:sz="0" w:space="0" w:color="auto"/>
        <w:left w:val="none" w:sz="0" w:space="0" w:color="auto"/>
        <w:bottom w:val="none" w:sz="0" w:space="0" w:color="auto"/>
        <w:right w:val="none" w:sz="0" w:space="0" w:color="auto"/>
      </w:divBdr>
    </w:div>
    <w:div w:id="714932612">
      <w:bodyDiv w:val="1"/>
      <w:marLeft w:val="0"/>
      <w:marRight w:val="0"/>
      <w:marTop w:val="0"/>
      <w:marBottom w:val="0"/>
      <w:divBdr>
        <w:top w:val="none" w:sz="0" w:space="0" w:color="auto"/>
        <w:left w:val="none" w:sz="0" w:space="0" w:color="auto"/>
        <w:bottom w:val="none" w:sz="0" w:space="0" w:color="auto"/>
        <w:right w:val="none" w:sz="0" w:space="0" w:color="auto"/>
      </w:divBdr>
    </w:div>
    <w:div w:id="757599622">
      <w:bodyDiv w:val="1"/>
      <w:marLeft w:val="0"/>
      <w:marRight w:val="0"/>
      <w:marTop w:val="0"/>
      <w:marBottom w:val="0"/>
      <w:divBdr>
        <w:top w:val="none" w:sz="0" w:space="0" w:color="auto"/>
        <w:left w:val="none" w:sz="0" w:space="0" w:color="auto"/>
        <w:bottom w:val="none" w:sz="0" w:space="0" w:color="auto"/>
        <w:right w:val="none" w:sz="0" w:space="0" w:color="auto"/>
      </w:divBdr>
      <w:divsChild>
        <w:div w:id="1382168678">
          <w:marLeft w:val="0"/>
          <w:marRight w:val="0"/>
          <w:marTop w:val="0"/>
          <w:marBottom w:val="0"/>
          <w:divBdr>
            <w:top w:val="none" w:sz="0" w:space="0" w:color="auto"/>
            <w:left w:val="none" w:sz="0" w:space="0" w:color="auto"/>
            <w:bottom w:val="none" w:sz="0" w:space="0" w:color="auto"/>
            <w:right w:val="none" w:sz="0" w:space="0" w:color="auto"/>
          </w:divBdr>
          <w:divsChild>
            <w:div w:id="1002855115">
              <w:marLeft w:val="0"/>
              <w:marRight w:val="0"/>
              <w:marTop w:val="0"/>
              <w:marBottom w:val="0"/>
              <w:divBdr>
                <w:top w:val="none" w:sz="0" w:space="0" w:color="auto"/>
                <w:left w:val="none" w:sz="0" w:space="0" w:color="auto"/>
                <w:bottom w:val="none" w:sz="0" w:space="0" w:color="auto"/>
                <w:right w:val="none" w:sz="0" w:space="0" w:color="auto"/>
              </w:divBdr>
              <w:divsChild>
                <w:div w:id="64050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796463">
      <w:bodyDiv w:val="1"/>
      <w:marLeft w:val="0"/>
      <w:marRight w:val="0"/>
      <w:marTop w:val="0"/>
      <w:marBottom w:val="0"/>
      <w:divBdr>
        <w:top w:val="none" w:sz="0" w:space="0" w:color="auto"/>
        <w:left w:val="none" w:sz="0" w:space="0" w:color="auto"/>
        <w:bottom w:val="none" w:sz="0" w:space="0" w:color="auto"/>
        <w:right w:val="none" w:sz="0" w:space="0" w:color="auto"/>
      </w:divBdr>
    </w:div>
    <w:div w:id="1080102017">
      <w:bodyDiv w:val="1"/>
      <w:marLeft w:val="0"/>
      <w:marRight w:val="0"/>
      <w:marTop w:val="0"/>
      <w:marBottom w:val="0"/>
      <w:divBdr>
        <w:top w:val="none" w:sz="0" w:space="0" w:color="auto"/>
        <w:left w:val="none" w:sz="0" w:space="0" w:color="auto"/>
        <w:bottom w:val="none" w:sz="0" w:space="0" w:color="auto"/>
        <w:right w:val="none" w:sz="0" w:space="0" w:color="auto"/>
      </w:divBdr>
      <w:divsChild>
        <w:div w:id="549807660">
          <w:marLeft w:val="0"/>
          <w:marRight w:val="0"/>
          <w:marTop w:val="0"/>
          <w:marBottom w:val="0"/>
          <w:divBdr>
            <w:top w:val="none" w:sz="0" w:space="0" w:color="auto"/>
            <w:left w:val="none" w:sz="0" w:space="0" w:color="auto"/>
            <w:bottom w:val="none" w:sz="0" w:space="0" w:color="auto"/>
            <w:right w:val="none" w:sz="0" w:space="0" w:color="auto"/>
          </w:divBdr>
          <w:divsChild>
            <w:div w:id="2012874907">
              <w:marLeft w:val="0"/>
              <w:marRight w:val="0"/>
              <w:marTop w:val="0"/>
              <w:marBottom w:val="0"/>
              <w:divBdr>
                <w:top w:val="none" w:sz="0" w:space="0" w:color="auto"/>
                <w:left w:val="none" w:sz="0" w:space="0" w:color="auto"/>
                <w:bottom w:val="none" w:sz="0" w:space="0" w:color="auto"/>
                <w:right w:val="none" w:sz="0" w:space="0" w:color="auto"/>
              </w:divBdr>
              <w:divsChild>
                <w:div w:id="1320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92132">
      <w:bodyDiv w:val="1"/>
      <w:marLeft w:val="0"/>
      <w:marRight w:val="0"/>
      <w:marTop w:val="0"/>
      <w:marBottom w:val="0"/>
      <w:divBdr>
        <w:top w:val="none" w:sz="0" w:space="0" w:color="auto"/>
        <w:left w:val="none" w:sz="0" w:space="0" w:color="auto"/>
        <w:bottom w:val="none" w:sz="0" w:space="0" w:color="auto"/>
        <w:right w:val="none" w:sz="0" w:space="0" w:color="auto"/>
      </w:divBdr>
    </w:div>
    <w:div w:id="1249920849">
      <w:bodyDiv w:val="1"/>
      <w:marLeft w:val="0"/>
      <w:marRight w:val="0"/>
      <w:marTop w:val="0"/>
      <w:marBottom w:val="0"/>
      <w:divBdr>
        <w:top w:val="none" w:sz="0" w:space="0" w:color="auto"/>
        <w:left w:val="none" w:sz="0" w:space="0" w:color="auto"/>
        <w:bottom w:val="none" w:sz="0" w:space="0" w:color="auto"/>
        <w:right w:val="none" w:sz="0" w:space="0" w:color="auto"/>
      </w:divBdr>
    </w:div>
    <w:div w:id="1441681077">
      <w:bodyDiv w:val="1"/>
      <w:marLeft w:val="0"/>
      <w:marRight w:val="0"/>
      <w:marTop w:val="0"/>
      <w:marBottom w:val="0"/>
      <w:divBdr>
        <w:top w:val="none" w:sz="0" w:space="0" w:color="auto"/>
        <w:left w:val="none" w:sz="0" w:space="0" w:color="auto"/>
        <w:bottom w:val="none" w:sz="0" w:space="0" w:color="auto"/>
        <w:right w:val="none" w:sz="0" w:space="0" w:color="auto"/>
      </w:divBdr>
    </w:div>
    <w:div w:id="1602688108">
      <w:bodyDiv w:val="1"/>
      <w:marLeft w:val="0"/>
      <w:marRight w:val="0"/>
      <w:marTop w:val="0"/>
      <w:marBottom w:val="0"/>
      <w:divBdr>
        <w:top w:val="none" w:sz="0" w:space="0" w:color="auto"/>
        <w:left w:val="none" w:sz="0" w:space="0" w:color="auto"/>
        <w:bottom w:val="none" w:sz="0" w:space="0" w:color="auto"/>
        <w:right w:val="none" w:sz="0" w:space="0" w:color="auto"/>
      </w:divBdr>
      <w:divsChild>
        <w:div w:id="756172837">
          <w:marLeft w:val="0"/>
          <w:marRight w:val="0"/>
          <w:marTop w:val="0"/>
          <w:marBottom w:val="0"/>
          <w:divBdr>
            <w:top w:val="none" w:sz="0" w:space="0" w:color="auto"/>
            <w:left w:val="none" w:sz="0" w:space="0" w:color="auto"/>
            <w:bottom w:val="none" w:sz="0" w:space="0" w:color="auto"/>
            <w:right w:val="none" w:sz="0" w:space="0" w:color="auto"/>
          </w:divBdr>
          <w:divsChild>
            <w:div w:id="14549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1094">
      <w:bodyDiv w:val="1"/>
      <w:marLeft w:val="0"/>
      <w:marRight w:val="0"/>
      <w:marTop w:val="0"/>
      <w:marBottom w:val="0"/>
      <w:divBdr>
        <w:top w:val="none" w:sz="0" w:space="0" w:color="auto"/>
        <w:left w:val="none" w:sz="0" w:space="0" w:color="auto"/>
        <w:bottom w:val="none" w:sz="0" w:space="0" w:color="auto"/>
        <w:right w:val="none" w:sz="0" w:space="0" w:color="auto"/>
      </w:divBdr>
    </w:div>
    <w:div w:id="2009138846">
      <w:bodyDiv w:val="1"/>
      <w:marLeft w:val="0"/>
      <w:marRight w:val="0"/>
      <w:marTop w:val="0"/>
      <w:marBottom w:val="0"/>
      <w:divBdr>
        <w:top w:val="none" w:sz="0" w:space="0" w:color="auto"/>
        <w:left w:val="none" w:sz="0" w:space="0" w:color="auto"/>
        <w:bottom w:val="none" w:sz="0" w:space="0" w:color="auto"/>
        <w:right w:val="none" w:sz="0" w:space="0" w:color="auto"/>
      </w:divBdr>
    </w:div>
    <w:div w:id="2010450397">
      <w:bodyDiv w:val="1"/>
      <w:marLeft w:val="0"/>
      <w:marRight w:val="0"/>
      <w:marTop w:val="0"/>
      <w:marBottom w:val="0"/>
      <w:divBdr>
        <w:top w:val="none" w:sz="0" w:space="0" w:color="auto"/>
        <w:left w:val="none" w:sz="0" w:space="0" w:color="auto"/>
        <w:bottom w:val="none" w:sz="0" w:space="0" w:color="auto"/>
        <w:right w:val="none" w:sz="0" w:space="0" w:color="auto"/>
      </w:divBdr>
    </w:div>
    <w:div w:id="2064133871">
      <w:bodyDiv w:val="1"/>
      <w:marLeft w:val="0"/>
      <w:marRight w:val="0"/>
      <w:marTop w:val="0"/>
      <w:marBottom w:val="0"/>
      <w:divBdr>
        <w:top w:val="none" w:sz="0" w:space="0" w:color="auto"/>
        <w:left w:val="none" w:sz="0" w:space="0" w:color="auto"/>
        <w:bottom w:val="none" w:sz="0" w:space="0" w:color="auto"/>
        <w:right w:val="none" w:sz="0" w:space="0" w:color="auto"/>
      </w:divBdr>
    </w:div>
    <w:div w:id="2120565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hart" Target="charts/chart1.xml"/><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omments" Target="comments.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uni.au.dk\Users\au308918\Documents\Spiderlab\Sources_of_variation\weather_data_SOV\NewLocClim\days_above_below\varT_daily_maxmin.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Daily Variation in Temperature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DK"/>
        </a:p>
      </c:txPr>
    </c:title>
    <c:autoTitleDeleted val="0"/>
    <c:plotArea>
      <c:layout/>
      <c:lineChart>
        <c:grouping val="standard"/>
        <c:varyColors val="0"/>
        <c:ser>
          <c:idx val="0"/>
          <c:order val="0"/>
          <c:tx>
            <c:strRef>
              <c:f>varT_daily_maxmin!$D$1</c:f>
              <c:strCache>
                <c:ptCount val="1"/>
                <c:pt idx="0">
                  <c:v>varT_daily_B</c:v>
                </c:pt>
              </c:strCache>
            </c:strRef>
          </c:tx>
          <c:spPr>
            <a:ln w="28575" cap="rnd">
              <a:solidFill>
                <a:schemeClr val="accent1">
                  <a:lumMod val="40000"/>
                  <a:lumOff val="60000"/>
                </a:schemeClr>
              </a:solidFill>
              <a:round/>
            </a:ln>
            <a:effectLst/>
          </c:spPr>
          <c:marker>
            <c:symbol val="none"/>
          </c:marker>
          <c:val>
            <c:numRef>
              <c:f>varT_daily_maxmin!$D$2:$D$366</c:f>
              <c:numCache>
                <c:formatCode>General</c:formatCode>
                <c:ptCount val="365"/>
                <c:pt idx="0">
                  <c:v>12.89</c:v>
                </c:pt>
                <c:pt idx="1">
                  <c:v>12.87</c:v>
                </c:pt>
                <c:pt idx="2">
                  <c:v>12.853333333333399</c:v>
                </c:pt>
                <c:pt idx="3">
                  <c:v>12.8366666666667</c:v>
                </c:pt>
                <c:pt idx="4">
                  <c:v>12.8166666666667</c:v>
                </c:pt>
                <c:pt idx="5">
                  <c:v>12.8</c:v>
                </c:pt>
                <c:pt idx="6">
                  <c:v>12.78</c:v>
                </c:pt>
                <c:pt idx="7">
                  <c:v>12.77</c:v>
                </c:pt>
                <c:pt idx="8">
                  <c:v>12.7566666666667</c:v>
                </c:pt>
                <c:pt idx="9">
                  <c:v>12.7366666666667</c:v>
                </c:pt>
                <c:pt idx="10">
                  <c:v>12.726666666666601</c:v>
                </c:pt>
                <c:pt idx="11">
                  <c:v>12.713333333333299</c:v>
                </c:pt>
                <c:pt idx="12">
                  <c:v>12.6966666666666</c:v>
                </c:pt>
                <c:pt idx="13">
                  <c:v>12.69</c:v>
                </c:pt>
                <c:pt idx="14">
                  <c:v>12.6766666666667</c:v>
                </c:pt>
                <c:pt idx="15">
                  <c:v>12.6666666666666</c:v>
                </c:pt>
                <c:pt idx="16">
                  <c:v>12.66</c:v>
                </c:pt>
                <c:pt idx="17">
                  <c:v>12.6533333333333</c:v>
                </c:pt>
                <c:pt idx="18">
                  <c:v>12.64</c:v>
                </c:pt>
                <c:pt idx="19">
                  <c:v>12.64</c:v>
                </c:pt>
                <c:pt idx="20">
                  <c:v>12.63</c:v>
                </c:pt>
                <c:pt idx="21">
                  <c:v>12.623333333333401</c:v>
                </c:pt>
                <c:pt idx="22">
                  <c:v>12.626666666666599</c:v>
                </c:pt>
                <c:pt idx="23">
                  <c:v>12.623333333333401</c:v>
                </c:pt>
                <c:pt idx="24">
                  <c:v>12.62</c:v>
                </c:pt>
                <c:pt idx="25">
                  <c:v>12.62</c:v>
                </c:pt>
                <c:pt idx="26">
                  <c:v>12.616666666666699</c:v>
                </c:pt>
                <c:pt idx="27">
                  <c:v>12.616666666666699</c:v>
                </c:pt>
                <c:pt idx="28">
                  <c:v>12.616666666666699</c:v>
                </c:pt>
                <c:pt idx="29">
                  <c:v>12.616666666666699</c:v>
                </c:pt>
                <c:pt idx="30">
                  <c:v>12.62</c:v>
                </c:pt>
                <c:pt idx="31">
                  <c:v>12.62</c:v>
                </c:pt>
                <c:pt idx="32">
                  <c:v>12.62</c:v>
                </c:pt>
                <c:pt idx="33">
                  <c:v>12.62</c:v>
                </c:pt>
                <c:pt idx="34">
                  <c:v>12.626666666666701</c:v>
                </c:pt>
                <c:pt idx="35">
                  <c:v>12.626666666666599</c:v>
                </c:pt>
                <c:pt idx="36">
                  <c:v>12.63</c:v>
                </c:pt>
                <c:pt idx="37">
                  <c:v>12.6333333333334</c:v>
                </c:pt>
                <c:pt idx="38">
                  <c:v>12.6366666666667</c:v>
                </c:pt>
                <c:pt idx="39">
                  <c:v>12.6433333333334</c:v>
                </c:pt>
                <c:pt idx="40">
                  <c:v>12.6466666666667</c:v>
                </c:pt>
                <c:pt idx="41">
                  <c:v>12.65</c:v>
                </c:pt>
                <c:pt idx="42">
                  <c:v>12.6566666666667</c:v>
                </c:pt>
                <c:pt idx="43">
                  <c:v>12.66</c:v>
                </c:pt>
                <c:pt idx="44">
                  <c:v>12.6666666666667</c:v>
                </c:pt>
                <c:pt idx="45">
                  <c:v>12.6666666666667</c:v>
                </c:pt>
                <c:pt idx="46">
                  <c:v>12.6733333333334</c:v>
                </c:pt>
                <c:pt idx="47">
                  <c:v>12.6766666666666</c:v>
                </c:pt>
                <c:pt idx="48">
                  <c:v>12.68</c:v>
                </c:pt>
                <c:pt idx="49">
                  <c:v>12.68</c:v>
                </c:pt>
                <c:pt idx="50">
                  <c:v>12.686666666666699</c:v>
                </c:pt>
                <c:pt idx="51">
                  <c:v>12.693333333333401</c:v>
                </c:pt>
                <c:pt idx="52">
                  <c:v>12.6933333333333</c:v>
                </c:pt>
                <c:pt idx="53">
                  <c:v>12.7</c:v>
                </c:pt>
                <c:pt idx="54">
                  <c:v>12.7</c:v>
                </c:pt>
                <c:pt idx="55">
                  <c:v>12.703333333333299</c:v>
                </c:pt>
                <c:pt idx="56">
                  <c:v>12.703333333333299</c:v>
                </c:pt>
                <c:pt idx="57">
                  <c:v>12.71</c:v>
                </c:pt>
                <c:pt idx="58">
                  <c:v>12.713333333333299</c:v>
                </c:pt>
                <c:pt idx="59">
                  <c:v>12.713333333333299</c:v>
                </c:pt>
                <c:pt idx="60">
                  <c:v>12.713333333333299</c:v>
                </c:pt>
                <c:pt idx="61">
                  <c:v>12.716666666666701</c:v>
                </c:pt>
                <c:pt idx="62">
                  <c:v>12.713333333333299</c:v>
                </c:pt>
                <c:pt idx="63">
                  <c:v>12.716666666666599</c:v>
                </c:pt>
                <c:pt idx="64">
                  <c:v>12.72</c:v>
                </c:pt>
                <c:pt idx="65">
                  <c:v>12.716666666666701</c:v>
                </c:pt>
                <c:pt idx="66">
                  <c:v>12.72</c:v>
                </c:pt>
                <c:pt idx="67">
                  <c:v>12.72</c:v>
                </c:pt>
                <c:pt idx="68">
                  <c:v>12.72</c:v>
                </c:pt>
                <c:pt idx="69">
                  <c:v>12.72</c:v>
                </c:pt>
                <c:pt idx="70">
                  <c:v>12.72</c:v>
                </c:pt>
                <c:pt idx="71">
                  <c:v>12.716666666666599</c:v>
                </c:pt>
                <c:pt idx="72">
                  <c:v>12.716666666666599</c:v>
                </c:pt>
                <c:pt idx="73">
                  <c:v>12.716666666666599</c:v>
                </c:pt>
                <c:pt idx="74">
                  <c:v>12.7133333333334</c:v>
                </c:pt>
                <c:pt idx="75">
                  <c:v>12.716666666666599</c:v>
                </c:pt>
                <c:pt idx="76">
                  <c:v>12.716666666666701</c:v>
                </c:pt>
                <c:pt idx="77">
                  <c:v>12.7133333333334</c:v>
                </c:pt>
                <c:pt idx="78">
                  <c:v>12.7133333333334</c:v>
                </c:pt>
                <c:pt idx="79">
                  <c:v>12.706666666666701</c:v>
                </c:pt>
                <c:pt idx="80">
                  <c:v>12.71</c:v>
                </c:pt>
                <c:pt idx="81">
                  <c:v>12.7</c:v>
                </c:pt>
                <c:pt idx="82">
                  <c:v>12.706666666666599</c:v>
                </c:pt>
                <c:pt idx="83">
                  <c:v>12.7</c:v>
                </c:pt>
                <c:pt idx="84">
                  <c:v>12.7</c:v>
                </c:pt>
                <c:pt idx="85">
                  <c:v>12.693333333333401</c:v>
                </c:pt>
                <c:pt idx="86">
                  <c:v>12.6933333333333</c:v>
                </c:pt>
                <c:pt idx="87">
                  <c:v>12.696666666666699</c:v>
                </c:pt>
                <c:pt idx="88">
                  <c:v>12.6933333333333</c:v>
                </c:pt>
                <c:pt idx="89">
                  <c:v>12.6933333333333</c:v>
                </c:pt>
                <c:pt idx="90">
                  <c:v>12.6866666666666</c:v>
                </c:pt>
                <c:pt idx="91">
                  <c:v>12.6833333333333</c:v>
                </c:pt>
                <c:pt idx="92">
                  <c:v>12.686666666666699</c:v>
                </c:pt>
                <c:pt idx="93">
                  <c:v>12.68</c:v>
                </c:pt>
                <c:pt idx="94">
                  <c:v>12.6833333333333</c:v>
                </c:pt>
                <c:pt idx="95">
                  <c:v>12.68</c:v>
                </c:pt>
                <c:pt idx="96">
                  <c:v>12.6766666666666</c:v>
                </c:pt>
                <c:pt idx="97">
                  <c:v>12.68</c:v>
                </c:pt>
                <c:pt idx="98">
                  <c:v>12.683333333333399</c:v>
                </c:pt>
                <c:pt idx="99">
                  <c:v>12.683333333333399</c:v>
                </c:pt>
                <c:pt idx="100">
                  <c:v>12.6766666666667</c:v>
                </c:pt>
                <c:pt idx="101">
                  <c:v>12.68</c:v>
                </c:pt>
                <c:pt idx="102">
                  <c:v>12.68</c:v>
                </c:pt>
                <c:pt idx="103">
                  <c:v>12.6766666666667</c:v>
                </c:pt>
                <c:pt idx="104">
                  <c:v>12.6766666666667</c:v>
                </c:pt>
                <c:pt idx="105">
                  <c:v>12.68</c:v>
                </c:pt>
                <c:pt idx="106">
                  <c:v>12.68</c:v>
                </c:pt>
                <c:pt idx="107">
                  <c:v>12.683333333333399</c:v>
                </c:pt>
                <c:pt idx="108">
                  <c:v>12.686666666666699</c:v>
                </c:pt>
                <c:pt idx="109">
                  <c:v>12.6933333333333</c:v>
                </c:pt>
                <c:pt idx="110">
                  <c:v>12.6933333333333</c:v>
                </c:pt>
                <c:pt idx="111">
                  <c:v>12.6966666666666</c:v>
                </c:pt>
                <c:pt idx="112">
                  <c:v>12.703333333333401</c:v>
                </c:pt>
                <c:pt idx="113">
                  <c:v>12.706666666666701</c:v>
                </c:pt>
                <c:pt idx="114">
                  <c:v>12.71</c:v>
                </c:pt>
                <c:pt idx="115">
                  <c:v>12.716666666666701</c:v>
                </c:pt>
                <c:pt idx="116">
                  <c:v>12.72</c:v>
                </c:pt>
                <c:pt idx="117">
                  <c:v>12.73</c:v>
                </c:pt>
                <c:pt idx="118">
                  <c:v>12.736666666666601</c:v>
                </c:pt>
                <c:pt idx="119">
                  <c:v>12.7433333333333</c:v>
                </c:pt>
                <c:pt idx="120">
                  <c:v>12.75</c:v>
                </c:pt>
                <c:pt idx="121">
                  <c:v>12.7566666666666</c:v>
                </c:pt>
                <c:pt idx="122">
                  <c:v>12.7633333333333</c:v>
                </c:pt>
                <c:pt idx="123">
                  <c:v>12.78</c:v>
                </c:pt>
                <c:pt idx="124">
                  <c:v>12.7866666666666</c:v>
                </c:pt>
                <c:pt idx="125">
                  <c:v>12.796666666666701</c:v>
                </c:pt>
                <c:pt idx="126">
                  <c:v>12.81</c:v>
                </c:pt>
                <c:pt idx="127">
                  <c:v>12.8233333333334</c:v>
                </c:pt>
                <c:pt idx="128">
                  <c:v>12.84</c:v>
                </c:pt>
                <c:pt idx="129">
                  <c:v>12.8533333333333</c:v>
                </c:pt>
                <c:pt idx="130">
                  <c:v>12.86</c:v>
                </c:pt>
                <c:pt idx="131">
                  <c:v>12.873333333333299</c:v>
                </c:pt>
                <c:pt idx="132">
                  <c:v>12.89</c:v>
                </c:pt>
                <c:pt idx="133">
                  <c:v>12.9033333333333</c:v>
                </c:pt>
                <c:pt idx="134">
                  <c:v>12.9233333333334</c:v>
                </c:pt>
                <c:pt idx="135">
                  <c:v>12.94</c:v>
                </c:pt>
                <c:pt idx="136">
                  <c:v>12.953333333333299</c:v>
                </c:pt>
                <c:pt idx="137">
                  <c:v>12.97</c:v>
                </c:pt>
                <c:pt idx="138">
                  <c:v>12.98</c:v>
                </c:pt>
                <c:pt idx="139">
                  <c:v>13.0033333333333</c:v>
                </c:pt>
                <c:pt idx="140">
                  <c:v>13.0166666666666</c:v>
                </c:pt>
                <c:pt idx="141">
                  <c:v>13.04</c:v>
                </c:pt>
                <c:pt idx="142">
                  <c:v>13.053333333333301</c:v>
                </c:pt>
                <c:pt idx="143">
                  <c:v>13.07</c:v>
                </c:pt>
                <c:pt idx="144">
                  <c:v>13.0933333333333</c:v>
                </c:pt>
                <c:pt idx="145">
                  <c:v>13.113333333333401</c:v>
                </c:pt>
                <c:pt idx="146">
                  <c:v>13.13</c:v>
                </c:pt>
                <c:pt idx="147">
                  <c:v>13.15</c:v>
                </c:pt>
                <c:pt idx="148">
                  <c:v>13.17</c:v>
                </c:pt>
                <c:pt idx="149">
                  <c:v>13.186666666666699</c:v>
                </c:pt>
                <c:pt idx="150">
                  <c:v>13.203333333333401</c:v>
                </c:pt>
                <c:pt idx="151">
                  <c:v>13.22</c:v>
                </c:pt>
                <c:pt idx="152">
                  <c:v>13.2433333333334</c:v>
                </c:pt>
                <c:pt idx="153">
                  <c:v>13.26</c:v>
                </c:pt>
                <c:pt idx="154">
                  <c:v>13.28</c:v>
                </c:pt>
                <c:pt idx="155">
                  <c:v>13.296666666666599</c:v>
                </c:pt>
                <c:pt idx="156">
                  <c:v>13.3133333333334</c:v>
                </c:pt>
                <c:pt idx="157">
                  <c:v>13.33</c:v>
                </c:pt>
                <c:pt idx="158">
                  <c:v>13.3533333333333</c:v>
                </c:pt>
                <c:pt idx="159">
                  <c:v>13.373333333333299</c:v>
                </c:pt>
                <c:pt idx="160">
                  <c:v>13.3866666666667</c:v>
                </c:pt>
                <c:pt idx="161">
                  <c:v>13.4033333333333</c:v>
                </c:pt>
                <c:pt idx="162">
                  <c:v>13.4166666666667</c:v>
                </c:pt>
                <c:pt idx="163">
                  <c:v>13.44</c:v>
                </c:pt>
                <c:pt idx="164">
                  <c:v>13.456666666666701</c:v>
                </c:pt>
                <c:pt idx="165">
                  <c:v>13.47</c:v>
                </c:pt>
                <c:pt idx="166">
                  <c:v>13.483333333333301</c:v>
                </c:pt>
                <c:pt idx="167">
                  <c:v>13.5</c:v>
                </c:pt>
                <c:pt idx="168">
                  <c:v>13.5166666666666</c:v>
                </c:pt>
                <c:pt idx="169">
                  <c:v>13.53</c:v>
                </c:pt>
                <c:pt idx="170">
                  <c:v>13.55</c:v>
                </c:pt>
                <c:pt idx="171">
                  <c:v>13.56</c:v>
                </c:pt>
                <c:pt idx="172">
                  <c:v>13.5766666666667</c:v>
                </c:pt>
                <c:pt idx="173">
                  <c:v>13.5933333333333</c:v>
                </c:pt>
                <c:pt idx="174">
                  <c:v>13.606666666666699</c:v>
                </c:pt>
                <c:pt idx="175">
                  <c:v>13.62</c:v>
                </c:pt>
                <c:pt idx="176">
                  <c:v>13.6366666666667</c:v>
                </c:pt>
                <c:pt idx="177">
                  <c:v>13.6466666666667</c:v>
                </c:pt>
                <c:pt idx="178">
                  <c:v>13.6633333333334</c:v>
                </c:pt>
                <c:pt idx="179">
                  <c:v>13.6766666666666</c:v>
                </c:pt>
                <c:pt idx="180">
                  <c:v>13.6933333333333</c:v>
                </c:pt>
                <c:pt idx="181">
                  <c:v>13.706666666666701</c:v>
                </c:pt>
                <c:pt idx="182">
                  <c:v>13.72</c:v>
                </c:pt>
                <c:pt idx="183">
                  <c:v>13.733333333333301</c:v>
                </c:pt>
                <c:pt idx="184">
                  <c:v>13.7533333333334</c:v>
                </c:pt>
                <c:pt idx="185">
                  <c:v>13.766666666666699</c:v>
                </c:pt>
                <c:pt idx="186">
                  <c:v>13.783333333333401</c:v>
                </c:pt>
                <c:pt idx="187">
                  <c:v>13.796666666666701</c:v>
                </c:pt>
                <c:pt idx="188">
                  <c:v>13.816666666666601</c:v>
                </c:pt>
                <c:pt idx="189">
                  <c:v>13.83</c:v>
                </c:pt>
                <c:pt idx="190">
                  <c:v>13.8466666666667</c:v>
                </c:pt>
                <c:pt idx="191">
                  <c:v>13.8633333333333</c:v>
                </c:pt>
                <c:pt idx="192">
                  <c:v>13.8833333333334</c:v>
                </c:pt>
                <c:pt idx="193">
                  <c:v>13.896666666666601</c:v>
                </c:pt>
                <c:pt idx="194">
                  <c:v>13.9166666666666</c:v>
                </c:pt>
                <c:pt idx="195">
                  <c:v>13.9333333333333</c:v>
                </c:pt>
                <c:pt idx="196">
                  <c:v>13.95</c:v>
                </c:pt>
                <c:pt idx="197">
                  <c:v>13.97</c:v>
                </c:pt>
                <c:pt idx="198">
                  <c:v>13.99</c:v>
                </c:pt>
                <c:pt idx="199">
                  <c:v>14.01</c:v>
                </c:pt>
                <c:pt idx="200">
                  <c:v>14.026666666666699</c:v>
                </c:pt>
                <c:pt idx="201">
                  <c:v>14.046666666666701</c:v>
                </c:pt>
                <c:pt idx="202">
                  <c:v>14.066666666666601</c:v>
                </c:pt>
                <c:pt idx="203">
                  <c:v>14.0866666666667</c:v>
                </c:pt>
                <c:pt idx="204">
                  <c:v>14.1033333333333</c:v>
                </c:pt>
                <c:pt idx="205">
                  <c:v>14.126666666666599</c:v>
                </c:pt>
                <c:pt idx="206">
                  <c:v>14.143333333333301</c:v>
                </c:pt>
                <c:pt idx="207">
                  <c:v>14.16</c:v>
                </c:pt>
                <c:pt idx="208">
                  <c:v>14.1833333333333</c:v>
                </c:pt>
                <c:pt idx="209">
                  <c:v>14.206666666666701</c:v>
                </c:pt>
                <c:pt idx="210">
                  <c:v>14.216666666666599</c:v>
                </c:pt>
                <c:pt idx="211">
                  <c:v>14.2433333333334</c:v>
                </c:pt>
                <c:pt idx="212">
                  <c:v>14.26</c:v>
                </c:pt>
                <c:pt idx="213">
                  <c:v>14.28</c:v>
                </c:pt>
                <c:pt idx="214">
                  <c:v>14.3</c:v>
                </c:pt>
                <c:pt idx="215">
                  <c:v>14.3133333333334</c:v>
                </c:pt>
                <c:pt idx="216">
                  <c:v>14.3333333333333</c:v>
                </c:pt>
                <c:pt idx="217">
                  <c:v>14.343333333333399</c:v>
                </c:pt>
                <c:pt idx="218">
                  <c:v>14.36</c:v>
                </c:pt>
                <c:pt idx="219">
                  <c:v>14.373333333333299</c:v>
                </c:pt>
                <c:pt idx="220">
                  <c:v>14.383333333333301</c:v>
                </c:pt>
                <c:pt idx="221">
                  <c:v>14.3966666666667</c:v>
                </c:pt>
                <c:pt idx="222">
                  <c:v>14.4033333333334</c:v>
                </c:pt>
                <c:pt idx="223">
                  <c:v>14.4166666666667</c:v>
                </c:pt>
                <c:pt idx="224">
                  <c:v>14.4266666666667</c:v>
                </c:pt>
                <c:pt idx="225">
                  <c:v>14.433333333333399</c:v>
                </c:pt>
                <c:pt idx="226">
                  <c:v>14.4333333333333</c:v>
                </c:pt>
                <c:pt idx="227">
                  <c:v>14.44</c:v>
                </c:pt>
                <c:pt idx="228">
                  <c:v>14.4433333333333</c:v>
                </c:pt>
                <c:pt idx="229">
                  <c:v>14.4433333333333</c:v>
                </c:pt>
                <c:pt idx="230">
                  <c:v>14.44</c:v>
                </c:pt>
                <c:pt idx="231">
                  <c:v>14.4333333333333</c:v>
                </c:pt>
                <c:pt idx="232">
                  <c:v>14.4333333333333</c:v>
                </c:pt>
                <c:pt idx="233">
                  <c:v>14.4233333333333</c:v>
                </c:pt>
                <c:pt idx="234">
                  <c:v>14.4133333333333</c:v>
                </c:pt>
                <c:pt idx="235">
                  <c:v>14.406666666666601</c:v>
                </c:pt>
                <c:pt idx="236">
                  <c:v>14.3966666666667</c:v>
                </c:pt>
                <c:pt idx="237">
                  <c:v>14.38</c:v>
                </c:pt>
                <c:pt idx="238">
                  <c:v>14.3633333333333</c:v>
                </c:pt>
                <c:pt idx="239">
                  <c:v>14.3466666666667</c:v>
                </c:pt>
                <c:pt idx="240">
                  <c:v>14.33</c:v>
                </c:pt>
                <c:pt idx="241">
                  <c:v>14.3033333333334</c:v>
                </c:pt>
                <c:pt idx="242">
                  <c:v>14.283333333333401</c:v>
                </c:pt>
                <c:pt idx="243">
                  <c:v>14.26</c:v>
                </c:pt>
                <c:pt idx="244">
                  <c:v>14.233333333333301</c:v>
                </c:pt>
                <c:pt idx="245">
                  <c:v>14.206666666666599</c:v>
                </c:pt>
                <c:pt idx="246">
                  <c:v>14.1766666666667</c:v>
                </c:pt>
                <c:pt idx="247">
                  <c:v>14.146666666666601</c:v>
                </c:pt>
                <c:pt idx="248">
                  <c:v>14.116666666666699</c:v>
                </c:pt>
                <c:pt idx="249">
                  <c:v>14.0766666666666</c:v>
                </c:pt>
                <c:pt idx="250">
                  <c:v>14.043333333333401</c:v>
                </c:pt>
                <c:pt idx="251">
                  <c:v>14.0066666666667</c:v>
                </c:pt>
                <c:pt idx="252">
                  <c:v>13.9733333333334</c:v>
                </c:pt>
                <c:pt idx="253">
                  <c:v>13.933333333333399</c:v>
                </c:pt>
                <c:pt idx="254">
                  <c:v>13.893333333333301</c:v>
                </c:pt>
                <c:pt idx="255">
                  <c:v>13.8533333333333</c:v>
                </c:pt>
                <c:pt idx="256">
                  <c:v>13.813333333333301</c:v>
                </c:pt>
                <c:pt idx="257">
                  <c:v>13.7733333333333</c:v>
                </c:pt>
                <c:pt idx="258">
                  <c:v>13.73</c:v>
                </c:pt>
                <c:pt idx="259">
                  <c:v>13.686666666666699</c:v>
                </c:pt>
                <c:pt idx="260">
                  <c:v>13.6466666666667</c:v>
                </c:pt>
                <c:pt idx="261">
                  <c:v>13.6</c:v>
                </c:pt>
                <c:pt idx="262">
                  <c:v>13.563333333333301</c:v>
                </c:pt>
                <c:pt idx="263">
                  <c:v>13.5266666666666</c:v>
                </c:pt>
                <c:pt idx="264">
                  <c:v>13.48</c:v>
                </c:pt>
                <c:pt idx="265">
                  <c:v>13.44</c:v>
                </c:pt>
                <c:pt idx="266">
                  <c:v>13.4</c:v>
                </c:pt>
                <c:pt idx="267">
                  <c:v>13.36</c:v>
                </c:pt>
                <c:pt idx="268">
                  <c:v>13.32</c:v>
                </c:pt>
                <c:pt idx="269">
                  <c:v>13.28</c:v>
                </c:pt>
                <c:pt idx="270">
                  <c:v>13.2433333333333</c:v>
                </c:pt>
                <c:pt idx="271">
                  <c:v>13.21</c:v>
                </c:pt>
                <c:pt idx="272">
                  <c:v>13.1766666666667</c:v>
                </c:pt>
                <c:pt idx="273">
                  <c:v>13.143333333333301</c:v>
                </c:pt>
                <c:pt idx="274">
                  <c:v>13.11</c:v>
                </c:pt>
                <c:pt idx="275">
                  <c:v>13.08</c:v>
                </c:pt>
                <c:pt idx="276">
                  <c:v>13.046666666666599</c:v>
                </c:pt>
                <c:pt idx="277">
                  <c:v>13.0233333333333</c:v>
                </c:pt>
                <c:pt idx="278">
                  <c:v>12.9933333333333</c:v>
                </c:pt>
                <c:pt idx="279">
                  <c:v>12.973333333333301</c:v>
                </c:pt>
                <c:pt idx="280">
                  <c:v>12.95</c:v>
                </c:pt>
                <c:pt idx="281">
                  <c:v>12.93</c:v>
                </c:pt>
                <c:pt idx="282">
                  <c:v>12.906666666666601</c:v>
                </c:pt>
                <c:pt idx="283">
                  <c:v>12.896666666666601</c:v>
                </c:pt>
                <c:pt idx="284">
                  <c:v>12.88</c:v>
                </c:pt>
                <c:pt idx="285">
                  <c:v>12.8633333333333</c:v>
                </c:pt>
                <c:pt idx="286">
                  <c:v>12.85</c:v>
                </c:pt>
                <c:pt idx="287">
                  <c:v>12.8466666666667</c:v>
                </c:pt>
                <c:pt idx="288">
                  <c:v>12.8366666666666</c:v>
                </c:pt>
                <c:pt idx="289">
                  <c:v>12.8333333333333</c:v>
                </c:pt>
                <c:pt idx="290">
                  <c:v>12.8266666666667</c:v>
                </c:pt>
                <c:pt idx="291">
                  <c:v>12.83</c:v>
                </c:pt>
                <c:pt idx="292">
                  <c:v>12.83</c:v>
                </c:pt>
                <c:pt idx="293">
                  <c:v>12.8266666666667</c:v>
                </c:pt>
                <c:pt idx="294">
                  <c:v>12.8333333333334</c:v>
                </c:pt>
                <c:pt idx="295">
                  <c:v>12.84</c:v>
                </c:pt>
                <c:pt idx="296">
                  <c:v>12.8466666666667</c:v>
                </c:pt>
                <c:pt idx="297">
                  <c:v>12.853333333333399</c:v>
                </c:pt>
                <c:pt idx="298">
                  <c:v>12.8666666666666</c:v>
                </c:pt>
                <c:pt idx="299">
                  <c:v>12.876666666666701</c:v>
                </c:pt>
                <c:pt idx="300">
                  <c:v>12.89</c:v>
                </c:pt>
                <c:pt idx="301">
                  <c:v>12.9066666666667</c:v>
                </c:pt>
                <c:pt idx="302">
                  <c:v>12.9166666666667</c:v>
                </c:pt>
                <c:pt idx="303">
                  <c:v>12.9333333333333</c:v>
                </c:pt>
                <c:pt idx="304">
                  <c:v>12.95</c:v>
                </c:pt>
                <c:pt idx="305">
                  <c:v>12.963333333333299</c:v>
                </c:pt>
                <c:pt idx="306">
                  <c:v>12.9833333333334</c:v>
                </c:pt>
                <c:pt idx="307">
                  <c:v>13</c:v>
                </c:pt>
                <c:pt idx="308">
                  <c:v>13.023333333333399</c:v>
                </c:pt>
                <c:pt idx="309">
                  <c:v>13.043333333333401</c:v>
                </c:pt>
                <c:pt idx="310">
                  <c:v>13.0633333333334</c:v>
                </c:pt>
                <c:pt idx="311">
                  <c:v>13.0833333333333</c:v>
                </c:pt>
                <c:pt idx="312">
                  <c:v>13.1</c:v>
                </c:pt>
                <c:pt idx="313">
                  <c:v>13.123333333333299</c:v>
                </c:pt>
                <c:pt idx="314">
                  <c:v>13.143333333333301</c:v>
                </c:pt>
                <c:pt idx="315">
                  <c:v>13.1666666666667</c:v>
                </c:pt>
                <c:pt idx="316">
                  <c:v>13.18</c:v>
                </c:pt>
                <c:pt idx="317">
                  <c:v>13.2</c:v>
                </c:pt>
                <c:pt idx="318">
                  <c:v>13.22</c:v>
                </c:pt>
                <c:pt idx="319">
                  <c:v>13.2366666666667</c:v>
                </c:pt>
                <c:pt idx="320">
                  <c:v>13.2533333333333</c:v>
                </c:pt>
                <c:pt idx="321">
                  <c:v>13.2733333333333</c:v>
                </c:pt>
                <c:pt idx="322">
                  <c:v>13.28</c:v>
                </c:pt>
                <c:pt idx="323">
                  <c:v>13.293333333333401</c:v>
                </c:pt>
                <c:pt idx="324">
                  <c:v>13.31</c:v>
                </c:pt>
                <c:pt idx="325">
                  <c:v>13.3233333333333</c:v>
                </c:pt>
                <c:pt idx="326">
                  <c:v>13.33</c:v>
                </c:pt>
                <c:pt idx="327">
                  <c:v>13.34</c:v>
                </c:pt>
                <c:pt idx="328">
                  <c:v>13.353333333333399</c:v>
                </c:pt>
                <c:pt idx="329">
                  <c:v>13.353333333333399</c:v>
                </c:pt>
                <c:pt idx="330">
                  <c:v>13.363333333333401</c:v>
                </c:pt>
                <c:pt idx="331">
                  <c:v>13.363333333333401</c:v>
                </c:pt>
                <c:pt idx="332">
                  <c:v>13.37</c:v>
                </c:pt>
                <c:pt idx="333">
                  <c:v>13.37</c:v>
                </c:pt>
                <c:pt idx="334">
                  <c:v>13.37</c:v>
                </c:pt>
                <c:pt idx="335">
                  <c:v>13.37</c:v>
                </c:pt>
                <c:pt idx="336">
                  <c:v>13.363333333333401</c:v>
                </c:pt>
                <c:pt idx="337">
                  <c:v>13.36</c:v>
                </c:pt>
                <c:pt idx="338">
                  <c:v>13.353333333333399</c:v>
                </c:pt>
                <c:pt idx="339">
                  <c:v>13.3533333333333</c:v>
                </c:pt>
                <c:pt idx="340">
                  <c:v>13.3433333333333</c:v>
                </c:pt>
                <c:pt idx="341">
                  <c:v>13.3333333333333</c:v>
                </c:pt>
                <c:pt idx="342">
                  <c:v>13.32</c:v>
                </c:pt>
                <c:pt idx="343">
                  <c:v>13.31</c:v>
                </c:pt>
                <c:pt idx="344">
                  <c:v>13.296666666666701</c:v>
                </c:pt>
                <c:pt idx="345">
                  <c:v>13.286666666666701</c:v>
                </c:pt>
                <c:pt idx="346">
                  <c:v>13.266666666666699</c:v>
                </c:pt>
                <c:pt idx="347">
                  <c:v>13.2566666666667</c:v>
                </c:pt>
                <c:pt idx="348">
                  <c:v>13.24</c:v>
                </c:pt>
                <c:pt idx="349">
                  <c:v>13.22</c:v>
                </c:pt>
                <c:pt idx="350">
                  <c:v>13.2</c:v>
                </c:pt>
                <c:pt idx="351">
                  <c:v>13.1866666666666</c:v>
                </c:pt>
                <c:pt idx="352">
                  <c:v>13.1666666666666</c:v>
                </c:pt>
                <c:pt idx="353">
                  <c:v>13.1433333333334</c:v>
                </c:pt>
                <c:pt idx="354">
                  <c:v>13.12</c:v>
                </c:pt>
                <c:pt idx="355">
                  <c:v>13.1</c:v>
                </c:pt>
                <c:pt idx="356">
                  <c:v>13.0833333333333</c:v>
                </c:pt>
                <c:pt idx="357">
                  <c:v>13.063333333333301</c:v>
                </c:pt>
                <c:pt idx="358">
                  <c:v>13.036666666666701</c:v>
                </c:pt>
                <c:pt idx="359">
                  <c:v>13.016666666666699</c:v>
                </c:pt>
                <c:pt idx="360">
                  <c:v>13</c:v>
                </c:pt>
                <c:pt idx="361">
                  <c:v>12.9766666666667</c:v>
                </c:pt>
                <c:pt idx="362">
                  <c:v>12.953333333333299</c:v>
                </c:pt>
                <c:pt idx="363">
                  <c:v>12.9333333333333</c:v>
                </c:pt>
                <c:pt idx="364">
                  <c:v>12.9133333333333</c:v>
                </c:pt>
              </c:numCache>
            </c:numRef>
          </c:val>
          <c:smooth val="0"/>
          <c:extLst>
            <c:ext xmlns:c16="http://schemas.microsoft.com/office/drawing/2014/chart" uri="{C3380CC4-5D6E-409C-BE32-E72D297353CC}">
              <c16:uniqueId val="{00000000-CA63-45A0-93BE-09097D7E4B07}"/>
            </c:ext>
          </c:extLst>
        </c:ser>
        <c:ser>
          <c:idx val="1"/>
          <c:order val="1"/>
          <c:tx>
            <c:strRef>
              <c:f>varT_daily_maxmin!$E$1</c:f>
              <c:strCache>
                <c:ptCount val="1"/>
                <c:pt idx="0">
                  <c:v>varT_daily_K</c:v>
                </c:pt>
              </c:strCache>
            </c:strRef>
          </c:tx>
          <c:spPr>
            <a:ln w="28575" cap="rnd">
              <a:solidFill>
                <a:srgbClr val="0070C0"/>
              </a:solidFill>
              <a:round/>
            </a:ln>
            <a:effectLst/>
          </c:spPr>
          <c:marker>
            <c:symbol val="none"/>
          </c:marker>
          <c:val>
            <c:numRef>
              <c:f>varT_daily_maxmin!$E$2:$E$366</c:f>
              <c:numCache>
                <c:formatCode>General</c:formatCode>
                <c:ptCount val="365"/>
                <c:pt idx="0">
                  <c:v>18.437999999999999</c:v>
                </c:pt>
                <c:pt idx="1">
                  <c:v>18.399999999999999</c:v>
                </c:pt>
                <c:pt idx="2">
                  <c:v>18.364000000000001</c:v>
                </c:pt>
                <c:pt idx="3">
                  <c:v>18.334</c:v>
                </c:pt>
                <c:pt idx="4">
                  <c:v>18.302</c:v>
                </c:pt>
                <c:pt idx="5">
                  <c:v>18.27</c:v>
                </c:pt>
                <c:pt idx="6">
                  <c:v>18.239999999999998</c:v>
                </c:pt>
                <c:pt idx="7">
                  <c:v>18.206</c:v>
                </c:pt>
                <c:pt idx="8">
                  <c:v>18.18</c:v>
                </c:pt>
                <c:pt idx="9">
                  <c:v>18.154</c:v>
                </c:pt>
                <c:pt idx="10">
                  <c:v>18.128</c:v>
                </c:pt>
                <c:pt idx="11">
                  <c:v>18.102</c:v>
                </c:pt>
                <c:pt idx="12">
                  <c:v>18.079999999999998</c:v>
                </c:pt>
                <c:pt idx="13">
                  <c:v>18.056000000000001</c:v>
                </c:pt>
                <c:pt idx="14">
                  <c:v>18.038</c:v>
                </c:pt>
                <c:pt idx="15">
                  <c:v>18.013999999999999</c:v>
                </c:pt>
                <c:pt idx="16">
                  <c:v>17.995999999999999</c:v>
                </c:pt>
                <c:pt idx="17">
                  <c:v>17.978000000000002</c:v>
                </c:pt>
                <c:pt idx="18">
                  <c:v>17.957999999999998</c:v>
                </c:pt>
                <c:pt idx="19">
                  <c:v>17.942</c:v>
                </c:pt>
                <c:pt idx="20">
                  <c:v>17.925999999999998</c:v>
                </c:pt>
                <c:pt idx="21">
                  <c:v>17.91</c:v>
                </c:pt>
                <c:pt idx="22">
                  <c:v>17.896000000000001</c:v>
                </c:pt>
                <c:pt idx="23">
                  <c:v>17.878</c:v>
                </c:pt>
                <c:pt idx="24">
                  <c:v>17.867999999999999</c:v>
                </c:pt>
                <c:pt idx="25">
                  <c:v>17.856000000000002</c:v>
                </c:pt>
                <c:pt idx="26">
                  <c:v>17.846</c:v>
                </c:pt>
                <c:pt idx="27">
                  <c:v>17.834</c:v>
                </c:pt>
                <c:pt idx="28">
                  <c:v>17.82</c:v>
                </c:pt>
                <c:pt idx="29">
                  <c:v>17.812000000000001</c:v>
                </c:pt>
                <c:pt idx="30">
                  <c:v>17.802</c:v>
                </c:pt>
                <c:pt idx="31">
                  <c:v>17.795999999999999</c:v>
                </c:pt>
                <c:pt idx="32">
                  <c:v>17.786000000000001</c:v>
                </c:pt>
                <c:pt idx="33">
                  <c:v>17.777999999999999</c:v>
                </c:pt>
                <c:pt idx="34">
                  <c:v>17.776</c:v>
                </c:pt>
                <c:pt idx="35">
                  <c:v>17.768000000000001</c:v>
                </c:pt>
                <c:pt idx="36">
                  <c:v>17.763999999999999</c:v>
                </c:pt>
                <c:pt idx="37">
                  <c:v>17.756</c:v>
                </c:pt>
                <c:pt idx="38">
                  <c:v>17.75</c:v>
                </c:pt>
                <c:pt idx="39">
                  <c:v>17.751999999999999</c:v>
                </c:pt>
                <c:pt idx="40">
                  <c:v>17.748000000000001</c:v>
                </c:pt>
                <c:pt idx="41">
                  <c:v>17.745999999999999</c:v>
                </c:pt>
                <c:pt idx="42">
                  <c:v>17.745999999999999</c:v>
                </c:pt>
                <c:pt idx="43">
                  <c:v>17.745999999999999</c:v>
                </c:pt>
                <c:pt idx="44">
                  <c:v>17.744</c:v>
                </c:pt>
                <c:pt idx="45">
                  <c:v>17.745999999999999</c:v>
                </c:pt>
                <c:pt idx="46">
                  <c:v>17.75</c:v>
                </c:pt>
                <c:pt idx="47">
                  <c:v>17.745999999999999</c:v>
                </c:pt>
                <c:pt idx="48">
                  <c:v>17.756</c:v>
                </c:pt>
                <c:pt idx="49">
                  <c:v>17.762</c:v>
                </c:pt>
                <c:pt idx="50">
                  <c:v>17.760000000000002</c:v>
                </c:pt>
                <c:pt idx="51">
                  <c:v>17.77</c:v>
                </c:pt>
                <c:pt idx="52">
                  <c:v>17.776</c:v>
                </c:pt>
                <c:pt idx="53">
                  <c:v>17.786000000000001</c:v>
                </c:pt>
                <c:pt idx="54">
                  <c:v>17.792000000000002</c:v>
                </c:pt>
                <c:pt idx="55">
                  <c:v>17.806000000000001</c:v>
                </c:pt>
                <c:pt idx="56">
                  <c:v>17.818000000000001</c:v>
                </c:pt>
                <c:pt idx="57">
                  <c:v>17.826000000000001</c:v>
                </c:pt>
                <c:pt idx="58">
                  <c:v>17.84</c:v>
                </c:pt>
                <c:pt idx="59">
                  <c:v>17.856000000000002</c:v>
                </c:pt>
                <c:pt idx="60">
                  <c:v>17.867999999999999</c:v>
                </c:pt>
                <c:pt idx="61">
                  <c:v>17.884</c:v>
                </c:pt>
                <c:pt idx="62">
                  <c:v>17.899999999999999</c:v>
                </c:pt>
                <c:pt idx="63">
                  <c:v>17.922000000000001</c:v>
                </c:pt>
                <c:pt idx="64">
                  <c:v>17.937999999999999</c:v>
                </c:pt>
                <c:pt idx="65">
                  <c:v>17.957999999999998</c:v>
                </c:pt>
                <c:pt idx="66">
                  <c:v>17.974</c:v>
                </c:pt>
                <c:pt idx="67">
                  <c:v>17.994</c:v>
                </c:pt>
                <c:pt idx="68">
                  <c:v>18.02</c:v>
                </c:pt>
                <c:pt idx="69">
                  <c:v>18.04</c:v>
                </c:pt>
                <c:pt idx="70">
                  <c:v>18.065999999999999</c:v>
                </c:pt>
                <c:pt idx="71">
                  <c:v>18.088000000000001</c:v>
                </c:pt>
                <c:pt idx="72">
                  <c:v>18.114000000000001</c:v>
                </c:pt>
                <c:pt idx="73">
                  <c:v>18.135999999999999</c:v>
                </c:pt>
                <c:pt idx="74">
                  <c:v>18.161999999999999</c:v>
                </c:pt>
                <c:pt idx="75">
                  <c:v>18.184000000000001</c:v>
                </c:pt>
                <c:pt idx="76">
                  <c:v>18.21</c:v>
                </c:pt>
                <c:pt idx="77">
                  <c:v>18.234000000000002</c:v>
                </c:pt>
                <c:pt idx="78">
                  <c:v>18.260000000000002</c:v>
                </c:pt>
                <c:pt idx="79">
                  <c:v>18.286000000000001</c:v>
                </c:pt>
                <c:pt idx="80">
                  <c:v>18.308</c:v>
                </c:pt>
                <c:pt idx="81">
                  <c:v>18.332000000000001</c:v>
                </c:pt>
                <c:pt idx="82">
                  <c:v>18.356000000000002</c:v>
                </c:pt>
                <c:pt idx="83">
                  <c:v>18.382000000000001</c:v>
                </c:pt>
                <c:pt idx="84">
                  <c:v>18.404</c:v>
                </c:pt>
                <c:pt idx="85">
                  <c:v>18.423999999999999</c:v>
                </c:pt>
                <c:pt idx="86">
                  <c:v>18.446000000000002</c:v>
                </c:pt>
                <c:pt idx="87">
                  <c:v>18.466000000000001</c:v>
                </c:pt>
                <c:pt idx="88">
                  <c:v>18.488</c:v>
                </c:pt>
                <c:pt idx="89">
                  <c:v>18.506</c:v>
                </c:pt>
                <c:pt idx="90">
                  <c:v>18.526</c:v>
                </c:pt>
                <c:pt idx="91">
                  <c:v>18.542000000000002</c:v>
                </c:pt>
                <c:pt idx="92">
                  <c:v>18.553999999999998</c:v>
                </c:pt>
                <c:pt idx="93">
                  <c:v>18.574000000000002</c:v>
                </c:pt>
                <c:pt idx="94">
                  <c:v>18.584</c:v>
                </c:pt>
                <c:pt idx="95">
                  <c:v>18.597999999999999</c:v>
                </c:pt>
                <c:pt idx="96">
                  <c:v>18.606000000000002</c:v>
                </c:pt>
                <c:pt idx="97">
                  <c:v>18.617999999999999</c:v>
                </c:pt>
                <c:pt idx="98">
                  <c:v>18.623999999999999</c:v>
                </c:pt>
                <c:pt idx="99">
                  <c:v>18.628</c:v>
                </c:pt>
                <c:pt idx="100">
                  <c:v>18.632000000000001</c:v>
                </c:pt>
                <c:pt idx="101">
                  <c:v>18.635999999999999</c:v>
                </c:pt>
                <c:pt idx="102">
                  <c:v>18.638000000000002</c:v>
                </c:pt>
                <c:pt idx="103">
                  <c:v>18.638000000000002</c:v>
                </c:pt>
                <c:pt idx="104">
                  <c:v>18.635999999999999</c:v>
                </c:pt>
                <c:pt idx="105">
                  <c:v>18.638000000000002</c:v>
                </c:pt>
                <c:pt idx="106">
                  <c:v>18.628</c:v>
                </c:pt>
                <c:pt idx="107">
                  <c:v>18.626000000000001</c:v>
                </c:pt>
                <c:pt idx="108">
                  <c:v>18.616</c:v>
                </c:pt>
                <c:pt idx="109">
                  <c:v>18.614000000000001</c:v>
                </c:pt>
                <c:pt idx="110">
                  <c:v>18.603999999999999</c:v>
                </c:pt>
                <c:pt idx="111">
                  <c:v>18.594000000000001</c:v>
                </c:pt>
                <c:pt idx="112">
                  <c:v>18.582000000000001</c:v>
                </c:pt>
                <c:pt idx="113">
                  <c:v>18.57</c:v>
                </c:pt>
                <c:pt idx="114">
                  <c:v>18.558</c:v>
                </c:pt>
                <c:pt idx="115">
                  <c:v>18.542000000000002</c:v>
                </c:pt>
                <c:pt idx="116">
                  <c:v>18.533999999999999</c:v>
                </c:pt>
                <c:pt idx="117">
                  <c:v>18.518000000000001</c:v>
                </c:pt>
                <c:pt idx="118">
                  <c:v>18.5</c:v>
                </c:pt>
                <c:pt idx="119">
                  <c:v>18.489999999999998</c:v>
                </c:pt>
                <c:pt idx="120">
                  <c:v>18.472000000000001</c:v>
                </c:pt>
                <c:pt idx="121">
                  <c:v>18.457999999999998</c:v>
                </c:pt>
                <c:pt idx="122">
                  <c:v>18.443999999999999</c:v>
                </c:pt>
                <c:pt idx="123">
                  <c:v>18.423999999999999</c:v>
                </c:pt>
                <c:pt idx="124">
                  <c:v>18.41</c:v>
                </c:pt>
                <c:pt idx="125">
                  <c:v>18.396000000000001</c:v>
                </c:pt>
                <c:pt idx="126">
                  <c:v>18.378</c:v>
                </c:pt>
                <c:pt idx="127">
                  <c:v>18.364000000000001</c:v>
                </c:pt>
                <c:pt idx="128">
                  <c:v>18.352</c:v>
                </c:pt>
                <c:pt idx="129">
                  <c:v>18.335999999999999</c:v>
                </c:pt>
                <c:pt idx="130">
                  <c:v>18.32</c:v>
                </c:pt>
                <c:pt idx="131">
                  <c:v>18.314</c:v>
                </c:pt>
                <c:pt idx="132">
                  <c:v>18.297999999999998</c:v>
                </c:pt>
                <c:pt idx="133">
                  <c:v>18.283999999999999</c:v>
                </c:pt>
                <c:pt idx="134">
                  <c:v>18.274000000000001</c:v>
                </c:pt>
                <c:pt idx="135">
                  <c:v>18.262</c:v>
                </c:pt>
                <c:pt idx="136">
                  <c:v>18.254000000000001</c:v>
                </c:pt>
                <c:pt idx="137">
                  <c:v>18.245999999999999</c:v>
                </c:pt>
                <c:pt idx="138">
                  <c:v>18.236000000000001</c:v>
                </c:pt>
                <c:pt idx="139">
                  <c:v>18.228000000000002</c:v>
                </c:pt>
                <c:pt idx="140">
                  <c:v>18.224</c:v>
                </c:pt>
                <c:pt idx="141">
                  <c:v>18.216000000000001</c:v>
                </c:pt>
                <c:pt idx="142">
                  <c:v>18.213999999999999</c:v>
                </c:pt>
                <c:pt idx="143">
                  <c:v>18.204000000000001</c:v>
                </c:pt>
                <c:pt idx="144">
                  <c:v>18.206</c:v>
                </c:pt>
                <c:pt idx="145">
                  <c:v>18.198</c:v>
                </c:pt>
                <c:pt idx="146">
                  <c:v>18.2</c:v>
                </c:pt>
                <c:pt idx="147">
                  <c:v>18.196000000000002</c:v>
                </c:pt>
                <c:pt idx="148">
                  <c:v>18.192</c:v>
                </c:pt>
                <c:pt idx="149">
                  <c:v>18.190000000000001</c:v>
                </c:pt>
                <c:pt idx="150">
                  <c:v>18.187999999999999</c:v>
                </c:pt>
                <c:pt idx="151">
                  <c:v>18.192</c:v>
                </c:pt>
                <c:pt idx="152">
                  <c:v>18.186</c:v>
                </c:pt>
                <c:pt idx="153">
                  <c:v>18.190000000000001</c:v>
                </c:pt>
                <c:pt idx="154">
                  <c:v>18.181999999999999</c:v>
                </c:pt>
                <c:pt idx="155">
                  <c:v>18.186</c:v>
                </c:pt>
                <c:pt idx="156">
                  <c:v>18.181999999999999</c:v>
                </c:pt>
                <c:pt idx="157">
                  <c:v>18.181999999999999</c:v>
                </c:pt>
                <c:pt idx="158">
                  <c:v>18.181999999999999</c:v>
                </c:pt>
                <c:pt idx="159">
                  <c:v>18.178000000000001</c:v>
                </c:pt>
                <c:pt idx="160">
                  <c:v>18.175999999999998</c:v>
                </c:pt>
                <c:pt idx="161">
                  <c:v>18.173999999999999</c:v>
                </c:pt>
                <c:pt idx="162">
                  <c:v>18.167999999999999</c:v>
                </c:pt>
                <c:pt idx="163">
                  <c:v>18.166</c:v>
                </c:pt>
                <c:pt idx="164">
                  <c:v>18.16</c:v>
                </c:pt>
                <c:pt idx="165">
                  <c:v>18.158000000000001</c:v>
                </c:pt>
                <c:pt idx="166">
                  <c:v>18.152000000000001</c:v>
                </c:pt>
                <c:pt idx="167">
                  <c:v>18.143999999999998</c:v>
                </c:pt>
                <c:pt idx="168">
                  <c:v>18.135999999999999</c:v>
                </c:pt>
                <c:pt idx="169">
                  <c:v>18.13</c:v>
                </c:pt>
                <c:pt idx="170">
                  <c:v>18.117999999999999</c:v>
                </c:pt>
                <c:pt idx="171">
                  <c:v>18.111999999999998</c:v>
                </c:pt>
                <c:pt idx="172">
                  <c:v>18.102</c:v>
                </c:pt>
                <c:pt idx="173">
                  <c:v>18.091999999999999</c:v>
                </c:pt>
                <c:pt idx="174">
                  <c:v>18.082000000000001</c:v>
                </c:pt>
                <c:pt idx="175">
                  <c:v>18.068000000000001</c:v>
                </c:pt>
                <c:pt idx="176">
                  <c:v>18.056000000000001</c:v>
                </c:pt>
                <c:pt idx="177">
                  <c:v>18.042000000000002</c:v>
                </c:pt>
                <c:pt idx="178">
                  <c:v>18.032</c:v>
                </c:pt>
                <c:pt idx="179">
                  <c:v>18.02</c:v>
                </c:pt>
                <c:pt idx="180">
                  <c:v>18.006</c:v>
                </c:pt>
                <c:pt idx="181">
                  <c:v>17.992000000000001</c:v>
                </c:pt>
                <c:pt idx="182">
                  <c:v>17.984000000000002</c:v>
                </c:pt>
                <c:pt idx="183">
                  <c:v>17.968</c:v>
                </c:pt>
                <c:pt idx="184">
                  <c:v>17.954000000000001</c:v>
                </c:pt>
                <c:pt idx="185">
                  <c:v>17.946000000000002</c:v>
                </c:pt>
                <c:pt idx="186">
                  <c:v>17.93</c:v>
                </c:pt>
                <c:pt idx="187">
                  <c:v>17.922000000000001</c:v>
                </c:pt>
                <c:pt idx="188">
                  <c:v>17.914000000000001</c:v>
                </c:pt>
                <c:pt idx="189">
                  <c:v>17.899999999999999</c:v>
                </c:pt>
                <c:pt idx="190">
                  <c:v>17.896000000000001</c:v>
                </c:pt>
                <c:pt idx="191">
                  <c:v>17.89</c:v>
                </c:pt>
                <c:pt idx="192">
                  <c:v>17.888000000000002</c:v>
                </c:pt>
                <c:pt idx="193">
                  <c:v>17.88</c:v>
                </c:pt>
                <c:pt idx="194">
                  <c:v>17.88</c:v>
                </c:pt>
                <c:pt idx="195">
                  <c:v>17.882000000000001</c:v>
                </c:pt>
                <c:pt idx="196">
                  <c:v>17.88</c:v>
                </c:pt>
                <c:pt idx="197">
                  <c:v>17.885999999999999</c:v>
                </c:pt>
                <c:pt idx="198">
                  <c:v>17.891999999999999</c:v>
                </c:pt>
                <c:pt idx="199">
                  <c:v>17.898</c:v>
                </c:pt>
                <c:pt idx="200">
                  <c:v>17.91</c:v>
                </c:pt>
                <c:pt idx="201">
                  <c:v>17.922000000000001</c:v>
                </c:pt>
                <c:pt idx="202">
                  <c:v>17.936</c:v>
                </c:pt>
                <c:pt idx="203">
                  <c:v>17.956</c:v>
                </c:pt>
                <c:pt idx="204">
                  <c:v>17.978000000000002</c:v>
                </c:pt>
                <c:pt idx="205">
                  <c:v>18</c:v>
                </c:pt>
                <c:pt idx="206">
                  <c:v>18.021999999999998</c:v>
                </c:pt>
                <c:pt idx="207">
                  <c:v>18.052</c:v>
                </c:pt>
                <c:pt idx="208">
                  <c:v>18.084</c:v>
                </c:pt>
                <c:pt idx="209">
                  <c:v>18.114000000000001</c:v>
                </c:pt>
                <c:pt idx="210">
                  <c:v>18.152000000000001</c:v>
                </c:pt>
                <c:pt idx="211">
                  <c:v>18.190000000000001</c:v>
                </c:pt>
                <c:pt idx="212">
                  <c:v>18.231999999999999</c:v>
                </c:pt>
                <c:pt idx="213">
                  <c:v>18.277999999999999</c:v>
                </c:pt>
                <c:pt idx="214">
                  <c:v>18.324000000000002</c:v>
                </c:pt>
                <c:pt idx="215">
                  <c:v>18.373999999999999</c:v>
                </c:pt>
                <c:pt idx="216">
                  <c:v>18.423999999999999</c:v>
                </c:pt>
                <c:pt idx="217">
                  <c:v>18.475999999999999</c:v>
                </c:pt>
                <c:pt idx="218">
                  <c:v>18.533999999999999</c:v>
                </c:pt>
                <c:pt idx="219">
                  <c:v>18.591999999999999</c:v>
                </c:pt>
                <c:pt idx="220">
                  <c:v>18.652000000000001</c:v>
                </c:pt>
                <c:pt idx="221">
                  <c:v>18.716000000000001</c:v>
                </c:pt>
                <c:pt idx="222">
                  <c:v>18.776</c:v>
                </c:pt>
                <c:pt idx="223">
                  <c:v>18.841999999999999</c:v>
                </c:pt>
                <c:pt idx="224">
                  <c:v>18.914000000000001</c:v>
                </c:pt>
                <c:pt idx="225">
                  <c:v>18.984000000000002</c:v>
                </c:pt>
                <c:pt idx="226">
                  <c:v>19.052</c:v>
                </c:pt>
                <c:pt idx="227">
                  <c:v>19.122</c:v>
                </c:pt>
                <c:pt idx="228">
                  <c:v>19.193999999999999</c:v>
                </c:pt>
                <c:pt idx="229">
                  <c:v>19.268000000000001</c:v>
                </c:pt>
                <c:pt idx="230">
                  <c:v>19.335999999999999</c:v>
                </c:pt>
                <c:pt idx="231">
                  <c:v>19.41</c:v>
                </c:pt>
                <c:pt idx="232">
                  <c:v>19.486000000000001</c:v>
                </c:pt>
                <c:pt idx="233">
                  <c:v>19.558</c:v>
                </c:pt>
                <c:pt idx="234">
                  <c:v>19.634</c:v>
                </c:pt>
                <c:pt idx="235">
                  <c:v>19.706</c:v>
                </c:pt>
                <c:pt idx="236">
                  <c:v>19.776</c:v>
                </c:pt>
                <c:pt idx="237">
                  <c:v>19.850000000000001</c:v>
                </c:pt>
                <c:pt idx="238">
                  <c:v>19.917999999999999</c:v>
                </c:pt>
                <c:pt idx="239">
                  <c:v>19.984000000000002</c:v>
                </c:pt>
                <c:pt idx="240">
                  <c:v>20.058</c:v>
                </c:pt>
                <c:pt idx="241">
                  <c:v>20.122</c:v>
                </c:pt>
                <c:pt idx="242">
                  <c:v>20.193999999999999</c:v>
                </c:pt>
                <c:pt idx="243">
                  <c:v>20.254000000000001</c:v>
                </c:pt>
                <c:pt idx="244">
                  <c:v>20.318000000000001</c:v>
                </c:pt>
                <c:pt idx="245">
                  <c:v>20.382000000000001</c:v>
                </c:pt>
                <c:pt idx="246">
                  <c:v>20.443999999999999</c:v>
                </c:pt>
                <c:pt idx="247">
                  <c:v>20.498000000000001</c:v>
                </c:pt>
                <c:pt idx="248">
                  <c:v>20.547999999999998</c:v>
                </c:pt>
                <c:pt idx="249">
                  <c:v>20.602</c:v>
                </c:pt>
                <c:pt idx="250">
                  <c:v>20.652000000000001</c:v>
                </c:pt>
                <c:pt idx="251">
                  <c:v>20.702000000000002</c:v>
                </c:pt>
                <c:pt idx="252">
                  <c:v>20.748000000000001</c:v>
                </c:pt>
                <c:pt idx="253">
                  <c:v>20.792000000000002</c:v>
                </c:pt>
                <c:pt idx="254">
                  <c:v>20.835999999999999</c:v>
                </c:pt>
                <c:pt idx="255">
                  <c:v>20.872</c:v>
                </c:pt>
                <c:pt idx="256">
                  <c:v>20.91</c:v>
                </c:pt>
                <c:pt idx="257">
                  <c:v>20.946000000000002</c:v>
                </c:pt>
                <c:pt idx="258">
                  <c:v>20.98</c:v>
                </c:pt>
                <c:pt idx="259">
                  <c:v>21.001999999999999</c:v>
                </c:pt>
                <c:pt idx="260">
                  <c:v>21.033999999999999</c:v>
                </c:pt>
                <c:pt idx="261">
                  <c:v>21.06</c:v>
                </c:pt>
                <c:pt idx="262">
                  <c:v>21.082000000000001</c:v>
                </c:pt>
                <c:pt idx="263">
                  <c:v>21.102</c:v>
                </c:pt>
                <c:pt idx="264">
                  <c:v>21.117999999999999</c:v>
                </c:pt>
                <c:pt idx="265">
                  <c:v>21.135999999999999</c:v>
                </c:pt>
                <c:pt idx="266">
                  <c:v>21.148</c:v>
                </c:pt>
                <c:pt idx="267">
                  <c:v>21.161999999999999</c:v>
                </c:pt>
                <c:pt idx="268">
                  <c:v>21.17</c:v>
                </c:pt>
                <c:pt idx="269">
                  <c:v>21.175999999999998</c:v>
                </c:pt>
                <c:pt idx="270">
                  <c:v>21.184000000000001</c:v>
                </c:pt>
                <c:pt idx="271">
                  <c:v>21.186</c:v>
                </c:pt>
                <c:pt idx="272">
                  <c:v>21.192</c:v>
                </c:pt>
                <c:pt idx="273">
                  <c:v>21.196000000000002</c:v>
                </c:pt>
                <c:pt idx="274">
                  <c:v>21.193999999999999</c:v>
                </c:pt>
                <c:pt idx="275">
                  <c:v>21.196000000000002</c:v>
                </c:pt>
                <c:pt idx="276">
                  <c:v>21.187999999999999</c:v>
                </c:pt>
                <c:pt idx="277">
                  <c:v>21.184000000000001</c:v>
                </c:pt>
                <c:pt idx="278">
                  <c:v>21.178000000000001</c:v>
                </c:pt>
                <c:pt idx="279">
                  <c:v>21.173999999999999</c:v>
                </c:pt>
                <c:pt idx="280">
                  <c:v>21.167999999999999</c:v>
                </c:pt>
                <c:pt idx="281">
                  <c:v>21.158000000000001</c:v>
                </c:pt>
                <c:pt idx="282">
                  <c:v>21.148</c:v>
                </c:pt>
                <c:pt idx="283">
                  <c:v>21.14</c:v>
                </c:pt>
                <c:pt idx="284">
                  <c:v>21.13</c:v>
                </c:pt>
                <c:pt idx="285">
                  <c:v>21.117999999999999</c:v>
                </c:pt>
                <c:pt idx="286">
                  <c:v>21.103999999999999</c:v>
                </c:pt>
                <c:pt idx="287">
                  <c:v>21.094000000000001</c:v>
                </c:pt>
                <c:pt idx="288">
                  <c:v>21.08</c:v>
                </c:pt>
                <c:pt idx="289">
                  <c:v>21.065999999999999</c:v>
                </c:pt>
                <c:pt idx="290">
                  <c:v>21.053999999999998</c:v>
                </c:pt>
                <c:pt idx="291">
                  <c:v>21.038</c:v>
                </c:pt>
                <c:pt idx="292">
                  <c:v>21.021999999999998</c:v>
                </c:pt>
                <c:pt idx="293">
                  <c:v>21.007999999999999</c:v>
                </c:pt>
                <c:pt idx="294">
                  <c:v>20.994</c:v>
                </c:pt>
                <c:pt idx="295">
                  <c:v>20.981999999999999</c:v>
                </c:pt>
                <c:pt idx="296">
                  <c:v>20.963999999999999</c:v>
                </c:pt>
                <c:pt idx="297">
                  <c:v>20.946000000000002</c:v>
                </c:pt>
                <c:pt idx="298">
                  <c:v>20.93</c:v>
                </c:pt>
                <c:pt idx="299">
                  <c:v>20.914000000000001</c:v>
                </c:pt>
                <c:pt idx="300">
                  <c:v>20.898</c:v>
                </c:pt>
                <c:pt idx="301">
                  <c:v>20.872</c:v>
                </c:pt>
                <c:pt idx="302">
                  <c:v>20.858000000000001</c:v>
                </c:pt>
                <c:pt idx="303">
                  <c:v>20.84</c:v>
                </c:pt>
                <c:pt idx="304">
                  <c:v>20.82</c:v>
                </c:pt>
                <c:pt idx="305">
                  <c:v>20.8</c:v>
                </c:pt>
                <c:pt idx="306">
                  <c:v>20.782</c:v>
                </c:pt>
                <c:pt idx="307">
                  <c:v>20.756</c:v>
                </c:pt>
                <c:pt idx="308">
                  <c:v>20.734000000000002</c:v>
                </c:pt>
                <c:pt idx="309">
                  <c:v>20.713999999999999</c:v>
                </c:pt>
                <c:pt idx="310">
                  <c:v>20.692</c:v>
                </c:pt>
                <c:pt idx="311">
                  <c:v>20.666</c:v>
                </c:pt>
                <c:pt idx="312">
                  <c:v>20.643999999999998</c:v>
                </c:pt>
                <c:pt idx="313">
                  <c:v>20.616</c:v>
                </c:pt>
                <c:pt idx="314">
                  <c:v>20.59</c:v>
                </c:pt>
                <c:pt idx="315">
                  <c:v>20.565999999999999</c:v>
                </c:pt>
                <c:pt idx="316">
                  <c:v>20.538</c:v>
                </c:pt>
                <c:pt idx="317">
                  <c:v>20.506</c:v>
                </c:pt>
                <c:pt idx="318">
                  <c:v>20.474</c:v>
                </c:pt>
                <c:pt idx="319">
                  <c:v>20.446000000000002</c:v>
                </c:pt>
                <c:pt idx="320">
                  <c:v>20.414000000000001</c:v>
                </c:pt>
                <c:pt idx="321">
                  <c:v>20.382000000000001</c:v>
                </c:pt>
                <c:pt idx="322">
                  <c:v>20.347999999999999</c:v>
                </c:pt>
                <c:pt idx="323">
                  <c:v>20.314</c:v>
                </c:pt>
                <c:pt idx="324">
                  <c:v>20.276</c:v>
                </c:pt>
                <c:pt idx="325">
                  <c:v>20.242000000000001</c:v>
                </c:pt>
                <c:pt idx="326">
                  <c:v>20.198</c:v>
                </c:pt>
                <c:pt idx="327">
                  <c:v>20.16</c:v>
                </c:pt>
                <c:pt idx="328">
                  <c:v>20.122</c:v>
                </c:pt>
                <c:pt idx="329">
                  <c:v>20.082000000000001</c:v>
                </c:pt>
                <c:pt idx="330">
                  <c:v>20.042000000000002</c:v>
                </c:pt>
                <c:pt idx="331">
                  <c:v>19.998000000000001</c:v>
                </c:pt>
                <c:pt idx="332">
                  <c:v>19.954000000000001</c:v>
                </c:pt>
                <c:pt idx="333">
                  <c:v>19.908000000000001</c:v>
                </c:pt>
                <c:pt idx="334">
                  <c:v>19.864000000000001</c:v>
                </c:pt>
                <c:pt idx="335">
                  <c:v>19.821999999999999</c:v>
                </c:pt>
                <c:pt idx="336">
                  <c:v>19.774000000000001</c:v>
                </c:pt>
                <c:pt idx="337">
                  <c:v>19.725999999999999</c:v>
                </c:pt>
                <c:pt idx="338">
                  <c:v>19.68</c:v>
                </c:pt>
                <c:pt idx="339">
                  <c:v>19.63</c:v>
                </c:pt>
                <c:pt idx="340">
                  <c:v>19.579999999999998</c:v>
                </c:pt>
                <c:pt idx="341">
                  <c:v>19.53</c:v>
                </c:pt>
                <c:pt idx="342">
                  <c:v>19.484000000000002</c:v>
                </c:pt>
                <c:pt idx="343">
                  <c:v>19.436</c:v>
                </c:pt>
                <c:pt idx="344">
                  <c:v>19.384</c:v>
                </c:pt>
                <c:pt idx="345">
                  <c:v>19.338000000000001</c:v>
                </c:pt>
                <c:pt idx="346">
                  <c:v>19.288</c:v>
                </c:pt>
                <c:pt idx="347">
                  <c:v>19.236000000000001</c:v>
                </c:pt>
                <c:pt idx="348">
                  <c:v>19.186</c:v>
                </c:pt>
                <c:pt idx="349">
                  <c:v>19.135999999999999</c:v>
                </c:pt>
                <c:pt idx="350">
                  <c:v>19.09</c:v>
                </c:pt>
                <c:pt idx="351">
                  <c:v>19.038</c:v>
                </c:pt>
                <c:pt idx="352">
                  <c:v>18.994</c:v>
                </c:pt>
                <c:pt idx="353">
                  <c:v>18.948</c:v>
                </c:pt>
                <c:pt idx="354">
                  <c:v>18.898</c:v>
                </c:pt>
                <c:pt idx="355">
                  <c:v>18.852</c:v>
                </c:pt>
                <c:pt idx="356">
                  <c:v>18.809999999999999</c:v>
                </c:pt>
                <c:pt idx="357">
                  <c:v>18.762</c:v>
                </c:pt>
                <c:pt idx="358">
                  <c:v>18.718</c:v>
                </c:pt>
                <c:pt idx="359">
                  <c:v>18.675999999999998</c:v>
                </c:pt>
                <c:pt idx="360">
                  <c:v>18.634</c:v>
                </c:pt>
                <c:pt idx="361">
                  <c:v>18.591999999999999</c:v>
                </c:pt>
                <c:pt idx="362">
                  <c:v>18.552</c:v>
                </c:pt>
                <c:pt idx="363">
                  <c:v>18.507999999999999</c:v>
                </c:pt>
                <c:pt idx="364">
                  <c:v>18.48</c:v>
                </c:pt>
              </c:numCache>
            </c:numRef>
          </c:val>
          <c:smooth val="0"/>
          <c:extLst>
            <c:ext xmlns:c16="http://schemas.microsoft.com/office/drawing/2014/chart" uri="{C3380CC4-5D6E-409C-BE32-E72D297353CC}">
              <c16:uniqueId val="{00000001-CA63-45A0-93BE-09097D7E4B07}"/>
            </c:ext>
          </c:extLst>
        </c:ser>
        <c:ser>
          <c:idx val="3"/>
          <c:order val="2"/>
          <c:tx>
            <c:strRef>
              <c:f>varT_daily_maxmin!$G$1</c:f>
              <c:strCache>
                <c:ptCount val="1"/>
                <c:pt idx="0">
                  <c:v>varT_daily_S</c:v>
                </c:pt>
              </c:strCache>
            </c:strRef>
          </c:tx>
          <c:spPr>
            <a:ln w="28575" cap="rnd">
              <a:solidFill>
                <a:srgbClr val="92D050"/>
              </a:solidFill>
              <a:round/>
            </a:ln>
            <a:effectLst/>
          </c:spPr>
          <c:marker>
            <c:symbol val="none"/>
          </c:marker>
          <c:val>
            <c:numRef>
              <c:f>varT_daily_maxmin!$G$2:$G$366</c:f>
              <c:numCache>
                <c:formatCode>General</c:formatCode>
                <c:ptCount val="365"/>
                <c:pt idx="0">
                  <c:v>14.8</c:v>
                </c:pt>
                <c:pt idx="1">
                  <c:v>14.77</c:v>
                </c:pt>
                <c:pt idx="2">
                  <c:v>14.736000000000001</c:v>
                </c:pt>
                <c:pt idx="3">
                  <c:v>14.702</c:v>
                </c:pt>
                <c:pt idx="4">
                  <c:v>14.672000000000001</c:v>
                </c:pt>
                <c:pt idx="5">
                  <c:v>14.632</c:v>
                </c:pt>
                <c:pt idx="6">
                  <c:v>14.6</c:v>
                </c:pt>
                <c:pt idx="7">
                  <c:v>14.568</c:v>
                </c:pt>
                <c:pt idx="8">
                  <c:v>14.528</c:v>
                </c:pt>
                <c:pt idx="9">
                  <c:v>14.496</c:v>
                </c:pt>
                <c:pt idx="10">
                  <c:v>14.46</c:v>
                </c:pt>
                <c:pt idx="11">
                  <c:v>14.426</c:v>
                </c:pt>
                <c:pt idx="12">
                  <c:v>14.39</c:v>
                </c:pt>
                <c:pt idx="13">
                  <c:v>14.356</c:v>
                </c:pt>
                <c:pt idx="14">
                  <c:v>14.32</c:v>
                </c:pt>
                <c:pt idx="15">
                  <c:v>14.284000000000001</c:v>
                </c:pt>
                <c:pt idx="16">
                  <c:v>14.247999999999999</c:v>
                </c:pt>
                <c:pt idx="17">
                  <c:v>14.212</c:v>
                </c:pt>
                <c:pt idx="18">
                  <c:v>14.176</c:v>
                </c:pt>
                <c:pt idx="19">
                  <c:v>14.135999999999999</c:v>
                </c:pt>
                <c:pt idx="20">
                  <c:v>14.102</c:v>
                </c:pt>
                <c:pt idx="21">
                  <c:v>14.066000000000001</c:v>
                </c:pt>
                <c:pt idx="22">
                  <c:v>14.03</c:v>
                </c:pt>
                <c:pt idx="23">
                  <c:v>13.992000000000001</c:v>
                </c:pt>
                <c:pt idx="24">
                  <c:v>13.958</c:v>
                </c:pt>
                <c:pt idx="25">
                  <c:v>13.92</c:v>
                </c:pt>
                <c:pt idx="26">
                  <c:v>13.884</c:v>
                </c:pt>
                <c:pt idx="27">
                  <c:v>13.848000000000001</c:v>
                </c:pt>
                <c:pt idx="28">
                  <c:v>13.81</c:v>
                </c:pt>
                <c:pt idx="29">
                  <c:v>13.776</c:v>
                </c:pt>
                <c:pt idx="30">
                  <c:v>13.738</c:v>
                </c:pt>
                <c:pt idx="31">
                  <c:v>13.708</c:v>
                </c:pt>
                <c:pt idx="32">
                  <c:v>13.67</c:v>
                </c:pt>
                <c:pt idx="33">
                  <c:v>13.634</c:v>
                </c:pt>
                <c:pt idx="34">
                  <c:v>13.598000000000001</c:v>
                </c:pt>
                <c:pt idx="35">
                  <c:v>13.566000000000001</c:v>
                </c:pt>
                <c:pt idx="36">
                  <c:v>13.538</c:v>
                </c:pt>
                <c:pt idx="37">
                  <c:v>13.504</c:v>
                </c:pt>
                <c:pt idx="38">
                  <c:v>13.47</c:v>
                </c:pt>
                <c:pt idx="39">
                  <c:v>13.438000000000001</c:v>
                </c:pt>
                <c:pt idx="40">
                  <c:v>13.41</c:v>
                </c:pt>
                <c:pt idx="41">
                  <c:v>13.38</c:v>
                </c:pt>
                <c:pt idx="42">
                  <c:v>13.35</c:v>
                </c:pt>
                <c:pt idx="43">
                  <c:v>13.326000000000001</c:v>
                </c:pt>
                <c:pt idx="44">
                  <c:v>13.298</c:v>
                </c:pt>
                <c:pt idx="45">
                  <c:v>13.27</c:v>
                </c:pt>
                <c:pt idx="46">
                  <c:v>13.247999999999999</c:v>
                </c:pt>
                <c:pt idx="47">
                  <c:v>13.224</c:v>
                </c:pt>
                <c:pt idx="48">
                  <c:v>13.204000000000001</c:v>
                </c:pt>
                <c:pt idx="49">
                  <c:v>13.18</c:v>
                </c:pt>
                <c:pt idx="50">
                  <c:v>13.166</c:v>
                </c:pt>
                <c:pt idx="51">
                  <c:v>13.144</c:v>
                </c:pt>
                <c:pt idx="52">
                  <c:v>13.13</c:v>
                </c:pt>
                <c:pt idx="53">
                  <c:v>13.112</c:v>
                </c:pt>
                <c:pt idx="54">
                  <c:v>13.102</c:v>
                </c:pt>
                <c:pt idx="55">
                  <c:v>13.092000000000001</c:v>
                </c:pt>
                <c:pt idx="56">
                  <c:v>13.077999999999999</c:v>
                </c:pt>
                <c:pt idx="57">
                  <c:v>13.07</c:v>
                </c:pt>
                <c:pt idx="58">
                  <c:v>13.064</c:v>
                </c:pt>
                <c:pt idx="59">
                  <c:v>13.066000000000001</c:v>
                </c:pt>
                <c:pt idx="60">
                  <c:v>13.06</c:v>
                </c:pt>
                <c:pt idx="61">
                  <c:v>13.061999999999999</c:v>
                </c:pt>
                <c:pt idx="62">
                  <c:v>13.064</c:v>
                </c:pt>
                <c:pt idx="63">
                  <c:v>13.066000000000001</c:v>
                </c:pt>
                <c:pt idx="64">
                  <c:v>13.071999999999999</c:v>
                </c:pt>
                <c:pt idx="65">
                  <c:v>13.082000000000001</c:v>
                </c:pt>
                <c:pt idx="66">
                  <c:v>13.086</c:v>
                </c:pt>
                <c:pt idx="67">
                  <c:v>13.103999999999999</c:v>
                </c:pt>
                <c:pt idx="68">
                  <c:v>13.12</c:v>
                </c:pt>
                <c:pt idx="69">
                  <c:v>13.132</c:v>
                </c:pt>
                <c:pt idx="70">
                  <c:v>13.154</c:v>
                </c:pt>
                <c:pt idx="71">
                  <c:v>13.173999999999999</c:v>
                </c:pt>
                <c:pt idx="72">
                  <c:v>13.198</c:v>
                </c:pt>
                <c:pt idx="73">
                  <c:v>13.224</c:v>
                </c:pt>
                <c:pt idx="74">
                  <c:v>13.25</c:v>
                </c:pt>
                <c:pt idx="75">
                  <c:v>13.276</c:v>
                </c:pt>
                <c:pt idx="76">
                  <c:v>13.31</c:v>
                </c:pt>
                <c:pt idx="77">
                  <c:v>13.34</c:v>
                </c:pt>
                <c:pt idx="78">
                  <c:v>13.378</c:v>
                </c:pt>
                <c:pt idx="79">
                  <c:v>13.414</c:v>
                </c:pt>
                <c:pt idx="80">
                  <c:v>13.45</c:v>
                </c:pt>
                <c:pt idx="81">
                  <c:v>13.494</c:v>
                </c:pt>
                <c:pt idx="82">
                  <c:v>13.538</c:v>
                </c:pt>
                <c:pt idx="83">
                  <c:v>13.584</c:v>
                </c:pt>
                <c:pt idx="84">
                  <c:v>13.625999999999999</c:v>
                </c:pt>
                <c:pt idx="85">
                  <c:v>13.676</c:v>
                </c:pt>
                <c:pt idx="86">
                  <c:v>13.724</c:v>
                </c:pt>
                <c:pt idx="87">
                  <c:v>13.773999999999999</c:v>
                </c:pt>
                <c:pt idx="88">
                  <c:v>13.824</c:v>
                </c:pt>
                <c:pt idx="89">
                  <c:v>13.88</c:v>
                </c:pt>
                <c:pt idx="90">
                  <c:v>13.93</c:v>
                </c:pt>
                <c:pt idx="91">
                  <c:v>13.99</c:v>
                </c:pt>
                <c:pt idx="92">
                  <c:v>14.044</c:v>
                </c:pt>
                <c:pt idx="93">
                  <c:v>14.103999999999999</c:v>
                </c:pt>
                <c:pt idx="94">
                  <c:v>14.162000000000001</c:v>
                </c:pt>
                <c:pt idx="95">
                  <c:v>14.22</c:v>
                </c:pt>
                <c:pt idx="96">
                  <c:v>14.28</c:v>
                </c:pt>
                <c:pt idx="97">
                  <c:v>14.343999999999999</c:v>
                </c:pt>
                <c:pt idx="98">
                  <c:v>14.401999999999999</c:v>
                </c:pt>
                <c:pt idx="99">
                  <c:v>14.464</c:v>
                </c:pt>
                <c:pt idx="100">
                  <c:v>14.528</c:v>
                </c:pt>
                <c:pt idx="101">
                  <c:v>14.59</c:v>
                </c:pt>
                <c:pt idx="102">
                  <c:v>14.651999999999999</c:v>
                </c:pt>
                <c:pt idx="103">
                  <c:v>14.712</c:v>
                </c:pt>
                <c:pt idx="104">
                  <c:v>14.772</c:v>
                </c:pt>
                <c:pt idx="105">
                  <c:v>14.836</c:v>
                </c:pt>
                <c:pt idx="106">
                  <c:v>14.901999999999999</c:v>
                </c:pt>
                <c:pt idx="107">
                  <c:v>14.964</c:v>
                </c:pt>
                <c:pt idx="108">
                  <c:v>15.022</c:v>
                </c:pt>
                <c:pt idx="109">
                  <c:v>15.09</c:v>
                </c:pt>
                <c:pt idx="110">
                  <c:v>15.15</c:v>
                </c:pt>
                <c:pt idx="111">
                  <c:v>15.206</c:v>
                </c:pt>
                <c:pt idx="112">
                  <c:v>15.273999999999999</c:v>
                </c:pt>
                <c:pt idx="113">
                  <c:v>15.332000000000001</c:v>
                </c:pt>
                <c:pt idx="114">
                  <c:v>15.39</c:v>
                </c:pt>
                <c:pt idx="115">
                  <c:v>15.454000000000001</c:v>
                </c:pt>
                <c:pt idx="116">
                  <c:v>15.507999999999999</c:v>
                </c:pt>
                <c:pt idx="117">
                  <c:v>15.564</c:v>
                </c:pt>
                <c:pt idx="118">
                  <c:v>15.622</c:v>
                </c:pt>
                <c:pt idx="119">
                  <c:v>15.676</c:v>
                </c:pt>
                <c:pt idx="120">
                  <c:v>15.734</c:v>
                </c:pt>
                <c:pt idx="121">
                  <c:v>15.788</c:v>
                </c:pt>
                <c:pt idx="122">
                  <c:v>15.84</c:v>
                </c:pt>
                <c:pt idx="123">
                  <c:v>15.896000000000001</c:v>
                </c:pt>
                <c:pt idx="124">
                  <c:v>15.944000000000001</c:v>
                </c:pt>
                <c:pt idx="125">
                  <c:v>15.997999999999999</c:v>
                </c:pt>
                <c:pt idx="126">
                  <c:v>16.045999999999999</c:v>
                </c:pt>
                <c:pt idx="127">
                  <c:v>16.091999999999999</c:v>
                </c:pt>
                <c:pt idx="128">
                  <c:v>16.141999999999999</c:v>
                </c:pt>
                <c:pt idx="129">
                  <c:v>16.190000000000001</c:v>
                </c:pt>
                <c:pt idx="130">
                  <c:v>16.236000000000001</c:v>
                </c:pt>
                <c:pt idx="131">
                  <c:v>16.277999999999999</c:v>
                </c:pt>
                <c:pt idx="132">
                  <c:v>16.321999999999999</c:v>
                </c:pt>
                <c:pt idx="133">
                  <c:v>16.367999999999999</c:v>
                </c:pt>
                <c:pt idx="134">
                  <c:v>16.405999999999999</c:v>
                </c:pt>
                <c:pt idx="135">
                  <c:v>16.452000000000002</c:v>
                </c:pt>
                <c:pt idx="136">
                  <c:v>16.498000000000001</c:v>
                </c:pt>
                <c:pt idx="137">
                  <c:v>16.533999999999999</c:v>
                </c:pt>
                <c:pt idx="138">
                  <c:v>16.571999999999999</c:v>
                </c:pt>
                <c:pt idx="139">
                  <c:v>16.61</c:v>
                </c:pt>
                <c:pt idx="140">
                  <c:v>16.646000000000001</c:v>
                </c:pt>
                <c:pt idx="141">
                  <c:v>16.681999999999999</c:v>
                </c:pt>
                <c:pt idx="142">
                  <c:v>16.718</c:v>
                </c:pt>
                <c:pt idx="143">
                  <c:v>16.751999999999999</c:v>
                </c:pt>
                <c:pt idx="144">
                  <c:v>16.786000000000001</c:v>
                </c:pt>
                <c:pt idx="145">
                  <c:v>16.821999999999999</c:v>
                </c:pt>
                <c:pt idx="146">
                  <c:v>16.856000000000002</c:v>
                </c:pt>
                <c:pt idx="147">
                  <c:v>16.888000000000002</c:v>
                </c:pt>
                <c:pt idx="148">
                  <c:v>16.916</c:v>
                </c:pt>
                <c:pt idx="149">
                  <c:v>16.943999999999999</c:v>
                </c:pt>
                <c:pt idx="150">
                  <c:v>16.978000000000002</c:v>
                </c:pt>
                <c:pt idx="151">
                  <c:v>17.006</c:v>
                </c:pt>
                <c:pt idx="152">
                  <c:v>17.036000000000001</c:v>
                </c:pt>
                <c:pt idx="153">
                  <c:v>17.062000000000001</c:v>
                </c:pt>
                <c:pt idx="154">
                  <c:v>17.091999999999999</c:v>
                </c:pt>
                <c:pt idx="155">
                  <c:v>17.117999999999999</c:v>
                </c:pt>
                <c:pt idx="156">
                  <c:v>17.143999999999998</c:v>
                </c:pt>
                <c:pt idx="157">
                  <c:v>17.167999999999999</c:v>
                </c:pt>
                <c:pt idx="158">
                  <c:v>17.193999999999999</c:v>
                </c:pt>
                <c:pt idx="159">
                  <c:v>17.22</c:v>
                </c:pt>
                <c:pt idx="160">
                  <c:v>17.242000000000001</c:v>
                </c:pt>
                <c:pt idx="161">
                  <c:v>17.268000000000001</c:v>
                </c:pt>
                <c:pt idx="162">
                  <c:v>17.29</c:v>
                </c:pt>
                <c:pt idx="163">
                  <c:v>17.308</c:v>
                </c:pt>
                <c:pt idx="164">
                  <c:v>17.332000000000001</c:v>
                </c:pt>
                <c:pt idx="165">
                  <c:v>17.356000000000002</c:v>
                </c:pt>
                <c:pt idx="166">
                  <c:v>17.373999999999999</c:v>
                </c:pt>
                <c:pt idx="167">
                  <c:v>17.396000000000001</c:v>
                </c:pt>
                <c:pt idx="168">
                  <c:v>17.411999999999999</c:v>
                </c:pt>
                <c:pt idx="169">
                  <c:v>17.437999999999999</c:v>
                </c:pt>
                <c:pt idx="170">
                  <c:v>17.454000000000001</c:v>
                </c:pt>
                <c:pt idx="171">
                  <c:v>17.475999999999999</c:v>
                </c:pt>
                <c:pt idx="172">
                  <c:v>17.489999999999998</c:v>
                </c:pt>
                <c:pt idx="173">
                  <c:v>17.507999999999999</c:v>
                </c:pt>
                <c:pt idx="174">
                  <c:v>17.53</c:v>
                </c:pt>
                <c:pt idx="175">
                  <c:v>17.544</c:v>
                </c:pt>
                <c:pt idx="176">
                  <c:v>17.559999999999999</c:v>
                </c:pt>
                <c:pt idx="177">
                  <c:v>17.577999999999999</c:v>
                </c:pt>
                <c:pt idx="178">
                  <c:v>17.591999999999999</c:v>
                </c:pt>
                <c:pt idx="179">
                  <c:v>17.606000000000002</c:v>
                </c:pt>
                <c:pt idx="180">
                  <c:v>17.622</c:v>
                </c:pt>
                <c:pt idx="181">
                  <c:v>17.64</c:v>
                </c:pt>
                <c:pt idx="182">
                  <c:v>17.652000000000001</c:v>
                </c:pt>
                <c:pt idx="183">
                  <c:v>17.666</c:v>
                </c:pt>
                <c:pt idx="184">
                  <c:v>17.68</c:v>
                </c:pt>
                <c:pt idx="185">
                  <c:v>17.692</c:v>
                </c:pt>
                <c:pt idx="186">
                  <c:v>17.706</c:v>
                </c:pt>
                <c:pt idx="187">
                  <c:v>17.718</c:v>
                </c:pt>
                <c:pt idx="188">
                  <c:v>17.734000000000002</c:v>
                </c:pt>
                <c:pt idx="189">
                  <c:v>17.748000000000001</c:v>
                </c:pt>
                <c:pt idx="190">
                  <c:v>17.757999999999999</c:v>
                </c:pt>
                <c:pt idx="191">
                  <c:v>17.771999999999998</c:v>
                </c:pt>
                <c:pt idx="192">
                  <c:v>17.782</c:v>
                </c:pt>
                <c:pt idx="193">
                  <c:v>17.794</c:v>
                </c:pt>
                <c:pt idx="194">
                  <c:v>17.806000000000001</c:v>
                </c:pt>
                <c:pt idx="195">
                  <c:v>17.815999999999999</c:v>
                </c:pt>
                <c:pt idx="196">
                  <c:v>17.826000000000001</c:v>
                </c:pt>
                <c:pt idx="197">
                  <c:v>17.84</c:v>
                </c:pt>
                <c:pt idx="198">
                  <c:v>17.850000000000001</c:v>
                </c:pt>
                <c:pt idx="199">
                  <c:v>17.864000000000001</c:v>
                </c:pt>
                <c:pt idx="200">
                  <c:v>17.872</c:v>
                </c:pt>
                <c:pt idx="201">
                  <c:v>17.882000000000001</c:v>
                </c:pt>
                <c:pt idx="202">
                  <c:v>17.893999999999998</c:v>
                </c:pt>
                <c:pt idx="203">
                  <c:v>17.905999999999999</c:v>
                </c:pt>
                <c:pt idx="204">
                  <c:v>17.911999999999999</c:v>
                </c:pt>
                <c:pt idx="205">
                  <c:v>17.923999999999999</c:v>
                </c:pt>
                <c:pt idx="206">
                  <c:v>17.934000000000001</c:v>
                </c:pt>
                <c:pt idx="207">
                  <c:v>17.948</c:v>
                </c:pt>
                <c:pt idx="208">
                  <c:v>17.952000000000002</c:v>
                </c:pt>
                <c:pt idx="209">
                  <c:v>17.963999999999999</c:v>
                </c:pt>
                <c:pt idx="210">
                  <c:v>17.974</c:v>
                </c:pt>
                <c:pt idx="211">
                  <c:v>17.984000000000002</c:v>
                </c:pt>
                <c:pt idx="212">
                  <c:v>17.992000000000001</c:v>
                </c:pt>
                <c:pt idx="213">
                  <c:v>18.004000000000001</c:v>
                </c:pt>
                <c:pt idx="214">
                  <c:v>18.018000000000001</c:v>
                </c:pt>
                <c:pt idx="215">
                  <c:v>18.02</c:v>
                </c:pt>
                <c:pt idx="216">
                  <c:v>18.03</c:v>
                </c:pt>
                <c:pt idx="217">
                  <c:v>18.044</c:v>
                </c:pt>
                <c:pt idx="218">
                  <c:v>18.047999999999998</c:v>
                </c:pt>
                <c:pt idx="219">
                  <c:v>18.056000000000001</c:v>
                </c:pt>
                <c:pt idx="220">
                  <c:v>18.068000000000001</c:v>
                </c:pt>
                <c:pt idx="221">
                  <c:v>18.074000000000002</c:v>
                </c:pt>
                <c:pt idx="222">
                  <c:v>18.077999999999999</c:v>
                </c:pt>
                <c:pt idx="223">
                  <c:v>18.09</c:v>
                </c:pt>
                <c:pt idx="224">
                  <c:v>18.097999999999999</c:v>
                </c:pt>
                <c:pt idx="225">
                  <c:v>18.102</c:v>
                </c:pt>
                <c:pt idx="226">
                  <c:v>18.106000000000002</c:v>
                </c:pt>
                <c:pt idx="227">
                  <c:v>18.114000000000001</c:v>
                </c:pt>
                <c:pt idx="228">
                  <c:v>18.117999999999999</c:v>
                </c:pt>
                <c:pt idx="229">
                  <c:v>18.117999999999999</c:v>
                </c:pt>
                <c:pt idx="230">
                  <c:v>18.123999999999999</c:v>
                </c:pt>
                <c:pt idx="231">
                  <c:v>18.122</c:v>
                </c:pt>
                <c:pt idx="232">
                  <c:v>18.128</c:v>
                </c:pt>
                <c:pt idx="233">
                  <c:v>18.128</c:v>
                </c:pt>
                <c:pt idx="234">
                  <c:v>18.128</c:v>
                </c:pt>
                <c:pt idx="235">
                  <c:v>18.123999999999999</c:v>
                </c:pt>
                <c:pt idx="236">
                  <c:v>18.122</c:v>
                </c:pt>
                <c:pt idx="237">
                  <c:v>18.122</c:v>
                </c:pt>
                <c:pt idx="238">
                  <c:v>18.117999999999999</c:v>
                </c:pt>
                <c:pt idx="239">
                  <c:v>18.11</c:v>
                </c:pt>
                <c:pt idx="240">
                  <c:v>18.108000000000001</c:v>
                </c:pt>
                <c:pt idx="241">
                  <c:v>18.097999999999999</c:v>
                </c:pt>
                <c:pt idx="242">
                  <c:v>18.094000000000001</c:v>
                </c:pt>
                <c:pt idx="243">
                  <c:v>18.082000000000001</c:v>
                </c:pt>
                <c:pt idx="244">
                  <c:v>18.071999999999999</c:v>
                </c:pt>
                <c:pt idx="245">
                  <c:v>18.062000000000001</c:v>
                </c:pt>
                <c:pt idx="246">
                  <c:v>18.044</c:v>
                </c:pt>
                <c:pt idx="247">
                  <c:v>18.033999999999999</c:v>
                </c:pt>
                <c:pt idx="248">
                  <c:v>18.02</c:v>
                </c:pt>
                <c:pt idx="249">
                  <c:v>18.004000000000001</c:v>
                </c:pt>
                <c:pt idx="250">
                  <c:v>17.988</c:v>
                </c:pt>
                <c:pt idx="251">
                  <c:v>17.966000000000001</c:v>
                </c:pt>
                <c:pt idx="252">
                  <c:v>17.946000000000002</c:v>
                </c:pt>
                <c:pt idx="253">
                  <c:v>17.925999999999998</c:v>
                </c:pt>
                <c:pt idx="254">
                  <c:v>17.905999999999999</c:v>
                </c:pt>
                <c:pt idx="255">
                  <c:v>17.878</c:v>
                </c:pt>
                <c:pt idx="256">
                  <c:v>17.853999999999999</c:v>
                </c:pt>
                <c:pt idx="257">
                  <c:v>17.826000000000001</c:v>
                </c:pt>
                <c:pt idx="258">
                  <c:v>17.802</c:v>
                </c:pt>
                <c:pt idx="259">
                  <c:v>17.776</c:v>
                </c:pt>
                <c:pt idx="260">
                  <c:v>17.744</c:v>
                </c:pt>
                <c:pt idx="261">
                  <c:v>17.716000000000001</c:v>
                </c:pt>
                <c:pt idx="262">
                  <c:v>17.684000000000001</c:v>
                </c:pt>
                <c:pt idx="263">
                  <c:v>17.654</c:v>
                </c:pt>
                <c:pt idx="264">
                  <c:v>17.62</c:v>
                </c:pt>
                <c:pt idx="265">
                  <c:v>17.585999999999999</c:v>
                </c:pt>
                <c:pt idx="266">
                  <c:v>17.55</c:v>
                </c:pt>
                <c:pt idx="267">
                  <c:v>17.515999999999998</c:v>
                </c:pt>
                <c:pt idx="268">
                  <c:v>17.481999999999999</c:v>
                </c:pt>
                <c:pt idx="269">
                  <c:v>17.448</c:v>
                </c:pt>
                <c:pt idx="270">
                  <c:v>17.408000000000001</c:v>
                </c:pt>
                <c:pt idx="271">
                  <c:v>17.372</c:v>
                </c:pt>
                <c:pt idx="272">
                  <c:v>17.335999999999999</c:v>
                </c:pt>
                <c:pt idx="273">
                  <c:v>17.292000000000002</c:v>
                </c:pt>
                <c:pt idx="274">
                  <c:v>17.254000000000001</c:v>
                </c:pt>
                <c:pt idx="275">
                  <c:v>17.218</c:v>
                </c:pt>
                <c:pt idx="276">
                  <c:v>17.18</c:v>
                </c:pt>
                <c:pt idx="277">
                  <c:v>17.141999999999999</c:v>
                </c:pt>
                <c:pt idx="278">
                  <c:v>17.102</c:v>
                </c:pt>
                <c:pt idx="279">
                  <c:v>17.064</c:v>
                </c:pt>
                <c:pt idx="280">
                  <c:v>17.024000000000001</c:v>
                </c:pt>
                <c:pt idx="281">
                  <c:v>16.984000000000002</c:v>
                </c:pt>
                <c:pt idx="282">
                  <c:v>16.943999999999999</c:v>
                </c:pt>
                <c:pt idx="283">
                  <c:v>16.91</c:v>
                </c:pt>
                <c:pt idx="284">
                  <c:v>16.87</c:v>
                </c:pt>
                <c:pt idx="285">
                  <c:v>16.832000000000001</c:v>
                </c:pt>
                <c:pt idx="286">
                  <c:v>16.797999999999998</c:v>
                </c:pt>
                <c:pt idx="287">
                  <c:v>16.760000000000002</c:v>
                </c:pt>
                <c:pt idx="288">
                  <c:v>16.724</c:v>
                </c:pt>
                <c:pt idx="289">
                  <c:v>16.686</c:v>
                </c:pt>
                <c:pt idx="290">
                  <c:v>16.652000000000001</c:v>
                </c:pt>
                <c:pt idx="291">
                  <c:v>16.616</c:v>
                </c:pt>
                <c:pt idx="292">
                  <c:v>16.585999999999999</c:v>
                </c:pt>
                <c:pt idx="293">
                  <c:v>16.553999999999998</c:v>
                </c:pt>
                <c:pt idx="294">
                  <c:v>16.52</c:v>
                </c:pt>
                <c:pt idx="295">
                  <c:v>16.488</c:v>
                </c:pt>
                <c:pt idx="296">
                  <c:v>16.456</c:v>
                </c:pt>
                <c:pt idx="297">
                  <c:v>16.423999999999999</c:v>
                </c:pt>
                <c:pt idx="298">
                  <c:v>16.398</c:v>
                </c:pt>
                <c:pt idx="299">
                  <c:v>16.367999999999999</c:v>
                </c:pt>
                <c:pt idx="300">
                  <c:v>16.335999999999999</c:v>
                </c:pt>
                <c:pt idx="301">
                  <c:v>16.308</c:v>
                </c:pt>
                <c:pt idx="302">
                  <c:v>16.283999999999999</c:v>
                </c:pt>
                <c:pt idx="303">
                  <c:v>16.257999999999999</c:v>
                </c:pt>
                <c:pt idx="304">
                  <c:v>16.231999999999999</c:v>
                </c:pt>
                <c:pt idx="305">
                  <c:v>16.21</c:v>
                </c:pt>
                <c:pt idx="306">
                  <c:v>16.186</c:v>
                </c:pt>
                <c:pt idx="307">
                  <c:v>16.161999999999999</c:v>
                </c:pt>
                <c:pt idx="308">
                  <c:v>16.135999999999999</c:v>
                </c:pt>
                <c:pt idx="309">
                  <c:v>16.114000000000001</c:v>
                </c:pt>
                <c:pt idx="310">
                  <c:v>16.094000000000001</c:v>
                </c:pt>
                <c:pt idx="311">
                  <c:v>16.071999999999999</c:v>
                </c:pt>
                <c:pt idx="312">
                  <c:v>16.052</c:v>
                </c:pt>
                <c:pt idx="313">
                  <c:v>16.03</c:v>
                </c:pt>
                <c:pt idx="314">
                  <c:v>16.012</c:v>
                </c:pt>
                <c:pt idx="315">
                  <c:v>15.994</c:v>
                </c:pt>
                <c:pt idx="316">
                  <c:v>15.972</c:v>
                </c:pt>
                <c:pt idx="317">
                  <c:v>15.95</c:v>
                </c:pt>
                <c:pt idx="318">
                  <c:v>15.93</c:v>
                </c:pt>
                <c:pt idx="319">
                  <c:v>15.914</c:v>
                </c:pt>
                <c:pt idx="320">
                  <c:v>15.894</c:v>
                </c:pt>
                <c:pt idx="321">
                  <c:v>15.874000000000001</c:v>
                </c:pt>
                <c:pt idx="322">
                  <c:v>15.858000000000001</c:v>
                </c:pt>
                <c:pt idx="323">
                  <c:v>15.84</c:v>
                </c:pt>
                <c:pt idx="324">
                  <c:v>15.82</c:v>
                </c:pt>
                <c:pt idx="325">
                  <c:v>15.804</c:v>
                </c:pt>
                <c:pt idx="326">
                  <c:v>15.786</c:v>
                </c:pt>
                <c:pt idx="327">
                  <c:v>15.768000000000001</c:v>
                </c:pt>
                <c:pt idx="328">
                  <c:v>15.744</c:v>
                </c:pt>
                <c:pt idx="329">
                  <c:v>15.726000000000001</c:v>
                </c:pt>
                <c:pt idx="330">
                  <c:v>15.706</c:v>
                </c:pt>
                <c:pt idx="331">
                  <c:v>15.686</c:v>
                </c:pt>
                <c:pt idx="332">
                  <c:v>15.664</c:v>
                </c:pt>
                <c:pt idx="333">
                  <c:v>15.646000000000001</c:v>
                </c:pt>
                <c:pt idx="334">
                  <c:v>15.625999999999999</c:v>
                </c:pt>
                <c:pt idx="335">
                  <c:v>15.608000000000001</c:v>
                </c:pt>
                <c:pt idx="336">
                  <c:v>15.587999999999999</c:v>
                </c:pt>
                <c:pt idx="337">
                  <c:v>15.561999999999999</c:v>
                </c:pt>
                <c:pt idx="338">
                  <c:v>15.544</c:v>
                </c:pt>
                <c:pt idx="339">
                  <c:v>15.52</c:v>
                </c:pt>
                <c:pt idx="340">
                  <c:v>15.496</c:v>
                </c:pt>
                <c:pt idx="341">
                  <c:v>15.474</c:v>
                </c:pt>
                <c:pt idx="342">
                  <c:v>15.448</c:v>
                </c:pt>
                <c:pt idx="343">
                  <c:v>15.428000000000001</c:v>
                </c:pt>
                <c:pt idx="344">
                  <c:v>15.404</c:v>
                </c:pt>
                <c:pt idx="345">
                  <c:v>15.38</c:v>
                </c:pt>
                <c:pt idx="346">
                  <c:v>15.353999999999999</c:v>
                </c:pt>
                <c:pt idx="347">
                  <c:v>15.33</c:v>
                </c:pt>
                <c:pt idx="348">
                  <c:v>15.304</c:v>
                </c:pt>
                <c:pt idx="349">
                  <c:v>15.276</c:v>
                </c:pt>
                <c:pt idx="350">
                  <c:v>15.25</c:v>
                </c:pt>
                <c:pt idx="351">
                  <c:v>15.22</c:v>
                </c:pt>
                <c:pt idx="352">
                  <c:v>15.192</c:v>
                </c:pt>
                <c:pt idx="353">
                  <c:v>15.166</c:v>
                </c:pt>
                <c:pt idx="354">
                  <c:v>15.135999999999999</c:v>
                </c:pt>
                <c:pt idx="355">
                  <c:v>15.108000000000001</c:v>
                </c:pt>
                <c:pt idx="356">
                  <c:v>15.08</c:v>
                </c:pt>
                <c:pt idx="357">
                  <c:v>15.052</c:v>
                </c:pt>
                <c:pt idx="358">
                  <c:v>15.02</c:v>
                </c:pt>
                <c:pt idx="359">
                  <c:v>14.992000000000001</c:v>
                </c:pt>
                <c:pt idx="360">
                  <c:v>14.962</c:v>
                </c:pt>
                <c:pt idx="361">
                  <c:v>14.928000000000001</c:v>
                </c:pt>
                <c:pt idx="362">
                  <c:v>14.896000000000001</c:v>
                </c:pt>
                <c:pt idx="363">
                  <c:v>14.866</c:v>
                </c:pt>
                <c:pt idx="364">
                  <c:v>14.834</c:v>
                </c:pt>
              </c:numCache>
            </c:numRef>
          </c:val>
          <c:smooth val="0"/>
          <c:extLst>
            <c:ext xmlns:c16="http://schemas.microsoft.com/office/drawing/2014/chart" uri="{C3380CC4-5D6E-409C-BE32-E72D297353CC}">
              <c16:uniqueId val="{00000002-CA63-45A0-93BE-09097D7E4B07}"/>
            </c:ext>
          </c:extLst>
        </c:ser>
        <c:ser>
          <c:idx val="5"/>
          <c:order val="3"/>
          <c:tx>
            <c:strRef>
              <c:f>varT_daily_maxmin!$I$1</c:f>
              <c:strCache>
                <c:ptCount val="1"/>
                <c:pt idx="0">
                  <c:v>varT_daily_E</c:v>
                </c:pt>
              </c:strCache>
            </c:strRef>
          </c:tx>
          <c:spPr>
            <a:ln w="28575" cap="rnd">
              <a:solidFill>
                <a:srgbClr val="FF0000"/>
              </a:solidFill>
              <a:round/>
            </a:ln>
            <a:effectLst/>
          </c:spPr>
          <c:marker>
            <c:symbol val="none"/>
          </c:marker>
          <c:val>
            <c:numRef>
              <c:f>varT_daily_maxmin!$I$2:$I$366</c:f>
              <c:numCache>
                <c:formatCode>General</c:formatCode>
                <c:ptCount val="365"/>
                <c:pt idx="0">
                  <c:v>13.483333333333301</c:v>
                </c:pt>
                <c:pt idx="1">
                  <c:v>13.466666666666701</c:v>
                </c:pt>
                <c:pt idx="2">
                  <c:v>13.44</c:v>
                </c:pt>
                <c:pt idx="3">
                  <c:v>13.4233333333334</c:v>
                </c:pt>
                <c:pt idx="4">
                  <c:v>13.3966666666667</c:v>
                </c:pt>
                <c:pt idx="5">
                  <c:v>13.376666666666701</c:v>
                </c:pt>
                <c:pt idx="6">
                  <c:v>13.3533333333333</c:v>
                </c:pt>
                <c:pt idx="7">
                  <c:v>13.3366666666667</c:v>
                </c:pt>
                <c:pt idx="8">
                  <c:v>13.31</c:v>
                </c:pt>
                <c:pt idx="9">
                  <c:v>13.29</c:v>
                </c:pt>
                <c:pt idx="10">
                  <c:v>13.27</c:v>
                </c:pt>
                <c:pt idx="11">
                  <c:v>13.2533333333333</c:v>
                </c:pt>
                <c:pt idx="12">
                  <c:v>13.23</c:v>
                </c:pt>
                <c:pt idx="13">
                  <c:v>13.21</c:v>
                </c:pt>
                <c:pt idx="14">
                  <c:v>13.19</c:v>
                </c:pt>
                <c:pt idx="15">
                  <c:v>13.1633333333333</c:v>
                </c:pt>
                <c:pt idx="16">
                  <c:v>13.1466666666667</c:v>
                </c:pt>
                <c:pt idx="17">
                  <c:v>13.123333333333299</c:v>
                </c:pt>
                <c:pt idx="18">
                  <c:v>13.1033333333333</c:v>
                </c:pt>
                <c:pt idx="19">
                  <c:v>13.08</c:v>
                </c:pt>
                <c:pt idx="20">
                  <c:v>13.06</c:v>
                </c:pt>
                <c:pt idx="21">
                  <c:v>13.043333333333299</c:v>
                </c:pt>
                <c:pt idx="22">
                  <c:v>13.023333333333399</c:v>
                </c:pt>
                <c:pt idx="23">
                  <c:v>13.0066666666667</c:v>
                </c:pt>
                <c:pt idx="24">
                  <c:v>12.9766666666667</c:v>
                </c:pt>
                <c:pt idx="25">
                  <c:v>12.9633333333334</c:v>
                </c:pt>
                <c:pt idx="26">
                  <c:v>12.9433333333333</c:v>
                </c:pt>
                <c:pt idx="27">
                  <c:v>12.9266666666667</c:v>
                </c:pt>
                <c:pt idx="28">
                  <c:v>12.906666666666601</c:v>
                </c:pt>
                <c:pt idx="29">
                  <c:v>12.8866666666667</c:v>
                </c:pt>
                <c:pt idx="30">
                  <c:v>12.873333333333299</c:v>
                </c:pt>
                <c:pt idx="31">
                  <c:v>12.85</c:v>
                </c:pt>
                <c:pt idx="32">
                  <c:v>12.8333333333333</c:v>
                </c:pt>
                <c:pt idx="33">
                  <c:v>12.816666666666601</c:v>
                </c:pt>
                <c:pt idx="34">
                  <c:v>12.8</c:v>
                </c:pt>
                <c:pt idx="35">
                  <c:v>12.783333333333299</c:v>
                </c:pt>
                <c:pt idx="36">
                  <c:v>12.766666666666699</c:v>
                </c:pt>
                <c:pt idx="37">
                  <c:v>12.75</c:v>
                </c:pt>
                <c:pt idx="38">
                  <c:v>12.7333333333334</c:v>
                </c:pt>
                <c:pt idx="39">
                  <c:v>12.72</c:v>
                </c:pt>
                <c:pt idx="40">
                  <c:v>12.703333333333401</c:v>
                </c:pt>
                <c:pt idx="41">
                  <c:v>12.686666666666699</c:v>
                </c:pt>
                <c:pt idx="42">
                  <c:v>12.6733333333334</c:v>
                </c:pt>
                <c:pt idx="43">
                  <c:v>12.66</c:v>
                </c:pt>
                <c:pt idx="44">
                  <c:v>12.6466666666667</c:v>
                </c:pt>
                <c:pt idx="45">
                  <c:v>12.6333333333334</c:v>
                </c:pt>
                <c:pt idx="46">
                  <c:v>12.623333333333401</c:v>
                </c:pt>
                <c:pt idx="47">
                  <c:v>12.61</c:v>
                </c:pt>
                <c:pt idx="48">
                  <c:v>12.6</c:v>
                </c:pt>
                <c:pt idx="49">
                  <c:v>12.59</c:v>
                </c:pt>
                <c:pt idx="50">
                  <c:v>12.5766666666667</c:v>
                </c:pt>
                <c:pt idx="51">
                  <c:v>12.5733333333334</c:v>
                </c:pt>
                <c:pt idx="52">
                  <c:v>12.5566666666667</c:v>
                </c:pt>
                <c:pt idx="53">
                  <c:v>12.55</c:v>
                </c:pt>
                <c:pt idx="54">
                  <c:v>12.543333333333299</c:v>
                </c:pt>
                <c:pt idx="55">
                  <c:v>12.536666666666701</c:v>
                </c:pt>
                <c:pt idx="56">
                  <c:v>12.53</c:v>
                </c:pt>
                <c:pt idx="57">
                  <c:v>12.5233333333333</c:v>
                </c:pt>
                <c:pt idx="58">
                  <c:v>12.53</c:v>
                </c:pt>
                <c:pt idx="59">
                  <c:v>12.5233333333333</c:v>
                </c:pt>
                <c:pt idx="60">
                  <c:v>12.516666666666699</c:v>
                </c:pt>
                <c:pt idx="61">
                  <c:v>12.523333333333399</c:v>
                </c:pt>
                <c:pt idx="62">
                  <c:v>12.526666666666699</c:v>
                </c:pt>
                <c:pt idx="63">
                  <c:v>12.5233333333333</c:v>
                </c:pt>
                <c:pt idx="64">
                  <c:v>12.53</c:v>
                </c:pt>
                <c:pt idx="65">
                  <c:v>12.53</c:v>
                </c:pt>
                <c:pt idx="66">
                  <c:v>12.536666666666701</c:v>
                </c:pt>
                <c:pt idx="67">
                  <c:v>12.55</c:v>
                </c:pt>
                <c:pt idx="68">
                  <c:v>12.5566666666667</c:v>
                </c:pt>
                <c:pt idx="69">
                  <c:v>12.566666666666601</c:v>
                </c:pt>
                <c:pt idx="70">
                  <c:v>12.5733333333333</c:v>
                </c:pt>
                <c:pt idx="71">
                  <c:v>12.5866666666667</c:v>
                </c:pt>
                <c:pt idx="72">
                  <c:v>12.6</c:v>
                </c:pt>
                <c:pt idx="73">
                  <c:v>12.62</c:v>
                </c:pt>
                <c:pt idx="74">
                  <c:v>12.6366666666667</c:v>
                </c:pt>
                <c:pt idx="75">
                  <c:v>12.6533333333333</c:v>
                </c:pt>
                <c:pt idx="76">
                  <c:v>12.6766666666667</c:v>
                </c:pt>
                <c:pt idx="77">
                  <c:v>12.696666666666699</c:v>
                </c:pt>
                <c:pt idx="78">
                  <c:v>12.72</c:v>
                </c:pt>
                <c:pt idx="79">
                  <c:v>12.7466666666666</c:v>
                </c:pt>
                <c:pt idx="80">
                  <c:v>12.773333333333399</c:v>
                </c:pt>
                <c:pt idx="81">
                  <c:v>12.803333333333301</c:v>
                </c:pt>
                <c:pt idx="82">
                  <c:v>12.83</c:v>
                </c:pt>
                <c:pt idx="83">
                  <c:v>12.86</c:v>
                </c:pt>
                <c:pt idx="84">
                  <c:v>12.896666666666601</c:v>
                </c:pt>
                <c:pt idx="85">
                  <c:v>12.933333333333399</c:v>
                </c:pt>
                <c:pt idx="86">
                  <c:v>12.966666666666599</c:v>
                </c:pt>
                <c:pt idx="87">
                  <c:v>13.0066666666666</c:v>
                </c:pt>
                <c:pt idx="88">
                  <c:v>13.046666666666599</c:v>
                </c:pt>
                <c:pt idx="89">
                  <c:v>13.0866666666666</c:v>
                </c:pt>
                <c:pt idx="90">
                  <c:v>13.13</c:v>
                </c:pt>
                <c:pt idx="91">
                  <c:v>13.1733333333333</c:v>
                </c:pt>
                <c:pt idx="92">
                  <c:v>13.213333333333299</c:v>
                </c:pt>
                <c:pt idx="93">
                  <c:v>13.2666666666666</c:v>
                </c:pt>
                <c:pt idx="94">
                  <c:v>13.3133333333334</c:v>
                </c:pt>
                <c:pt idx="95">
                  <c:v>13.36</c:v>
                </c:pt>
                <c:pt idx="96">
                  <c:v>13.406666666666601</c:v>
                </c:pt>
                <c:pt idx="97">
                  <c:v>13.46</c:v>
                </c:pt>
                <c:pt idx="98">
                  <c:v>13.513333333333399</c:v>
                </c:pt>
                <c:pt idx="99">
                  <c:v>13.5633333333334</c:v>
                </c:pt>
                <c:pt idx="100">
                  <c:v>13.616666666666699</c:v>
                </c:pt>
                <c:pt idx="101">
                  <c:v>13.6666666666666</c:v>
                </c:pt>
                <c:pt idx="102">
                  <c:v>13.726666666666601</c:v>
                </c:pt>
                <c:pt idx="103">
                  <c:v>13.78</c:v>
                </c:pt>
                <c:pt idx="104">
                  <c:v>13.8366666666667</c:v>
                </c:pt>
                <c:pt idx="105">
                  <c:v>13.893333333333301</c:v>
                </c:pt>
                <c:pt idx="106">
                  <c:v>13.946666666666699</c:v>
                </c:pt>
                <c:pt idx="107">
                  <c:v>14.0033333333333</c:v>
                </c:pt>
                <c:pt idx="108">
                  <c:v>14.0633333333334</c:v>
                </c:pt>
                <c:pt idx="109">
                  <c:v>14.116666666666699</c:v>
                </c:pt>
                <c:pt idx="110">
                  <c:v>14.1733333333334</c:v>
                </c:pt>
                <c:pt idx="111">
                  <c:v>14.233333333333301</c:v>
                </c:pt>
                <c:pt idx="112">
                  <c:v>14.286666666666701</c:v>
                </c:pt>
                <c:pt idx="113">
                  <c:v>14.34</c:v>
                </c:pt>
                <c:pt idx="114">
                  <c:v>14.4</c:v>
                </c:pt>
                <c:pt idx="115">
                  <c:v>14.45</c:v>
                </c:pt>
                <c:pt idx="116">
                  <c:v>14.5066666666667</c:v>
                </c:pt>
                <c:pt idx="117">
                  <c:v>14.5566666666667</c:v>
                </c:pt>
                <c:pt idx="118">
                  <c:v>14.61</c:v>
                </c:pt>
                <c:pt idx="119">
                  <c:v>14.6633333333334</c:v>
                </c:pt>
                <c:pt idx="120">
                  <c:v>14.7133333333334</c:v>
                </c:pt>
                <c:pt idx="121">
                  <c:v>14.76</c:v>
                </c:pt>
                <c:pt idx="122">
                  <c:v>14.813333333333301</c:v>
                </c:pt>
                <c:pt idx="123">
                  <c:v>14.863333333333401</c:v>
                </c:pt>
                <c:pt idx="124">
                  <c:v>14.9066666666667</c:v>
                </c:pt>
                <c:pt idx="125">
                  <c:v>14.956666666666701</c:v>
                </c:pt>
                <c:pt idx="126">
                  <c:v>14.9966666666667</c:v>
                </c:pt>
                <c:pt idx="127">
                  <c:v>15.043333333333299</c:v>
                </c:pt>
                <c:pt idx="128">
                  <c:v>15.09</c:v>
                </c:pt>
                <c:pt idx="129">
                  <c:v>15.126666666666701</c:v>
                </c:pt>
                <c:pt idx="130">
                  <c:v>15.17</c:v>
                </c:pt>
                <c:pt idx="131">
                  <c:v>15.206666666666701</c:v>
                </c:pt>
                <c:pt idx="132">
                  <c:v>15.2433333333334</c:v>
                </c:pt>
                <c:pt idx="133">
                  <c:v>15.283333333333401</c:v>
                </c:pt>
                <c:pt idx="134">
                  <c:v>15.3066666666667</c:v>
                </c:pt>
                <c:pt idx="135">
                  <c:v>15.343333333333399</c:v>
                </c:pt>
                <c:pt idx="136">
                  <c:v>15.376666666666701</c:v>
                </c:pt>
                <c:pt idx="137">
                  <c:v>15.4066666666667</c:v>
                </c:pt>
                <c:pt idx="138">
                  <c:v>15.436666666666699</c:v>
                </c:pt>
                <c:pt idx="139">
                  <c:v>15.466666666666599</c:v>
                </c:pt>
                <c:pt idx="140">
                  <c:v>15.49</c:v>
                </c:pt>
                <c:pt idx="141">
                  <c:v>15.5166666666666</c:v>
                </c:pt>
                <c:pt idx="142">
                  <c:v>15.54</c:v>
                </c:pt>
                <c:pt idx="143">
                  <c:v>15.5666666666667</c:v>
                </c:pt>
                <c:pt idx="144">
                  <c:v>15.5866666666667</c:v>
                </c:pt>
                <c:pt idx="145">
                  <c:v>15.61</c:v>
                </c:pt>
                <c:pt idx="146">
                  <c:v>15.63</c:v>
                </c:pt>
                <c:pt idx="147">
                  <c:v>15.646666666666601</c:v>
                </c:pt>
                <c:pt idx="148">
                  <c:v>15.6766666666666</c:v>
                </c:pt>
                <c:pt idx="149">
                  <c:v>15.6866666666666</c:v>
                </c:pt>
                <c:pt idx="150">
                  <c:v>15.706666666666599</c:v>
                </c:pt>
                <c:pt idx="151">
                  <c:v>15.723333333333301</c:v>
                </c:pt>
                <c:pt idx="152">
                  <c:v>15.7466666666667</c:v>
                </c:pt>
                <c:pt idx="153">
                  <c:v>15.76</c:v>
                </c:pt>
                <c:pt idx="154">
                  <c:v>15.77</c:v>
                </c:pt>
                <c:pt idx="155">
                  <c:v>15.786666666666701</c:v>
                </c:pt>
                <c:pt idx="156">
                  <c:v>15.8</c:v>
                </c:pt>
                <c:pt idx="157">
                  <c:v>15.8166666666667</c:v>
                </c:pt>
                <c:pt idx="158">
                  <c:v>15.8266666666667</c:v>
                </c:pt>
                <c:pt idx="159">
                  <c:v>15.843333333333399</c:v>
                </c:pt>
                <c:pt idx="160">
                  <c:v>15.856666666666699</c:v>
                </c:pt>
                <c:pt idx="161">
                  <c:v>15.87</c:v>
                </c:pt>
                <c:pt idx="162">
                  <c:v>15.89</c:v>
                </c:pt>
                <c:pt idx="163">
                  <c:v>15.9</c:v>
                </c:pt>
                <c:pt idx="164">
                  <c:v>15.91</c:v>
                </c:pt>
                <c:pt idx="165">
                  <c:v>15.93</c:v>
                </c:pt>
                <c:pt idx="166">
                  <c:v>15.94</c:v>
                </c:pt>
                <c:pt idx="167">
                  <c:v>15.956666666666599</c:v>
                </c:pt>
                <c:pt idx="168">
                  <c:v>15.97</c:v>
                </c:pt>
                <c:pt idx="169">
                  <c:v>15.983333333333301</c:v>
                </c:pt>
                <c:pt idx="170">
                  <c:v>16.003333333333298</c:v>
                </c:pt>
                <c:pt idx="171">
                  <c:v>16.0133333333333</c:v>
                </c:pt>
                <c:pt idx="172">
                  <c:v>16.033333333333299</c:v>
                </c:pt>
                <c:pt idx="173">
                  <c:v>16.05</c:v>
                </c:pt>
                <c:pt idx="174">
                  <c:v>16.059999999999999</c:v>
                </c:pt>
                <c:pt idx="175">
                  <c:v>16.0766666666667</c:v>
                </c:pt>
                <c:pt idx="176">
                  <c:v>16.093333333333401</c:v>
                </c:pt>
                <c:pt idx="177">
                  <c:v>16.12</c:v>
                </c:pt>
                <c:pt idx="178">
                  <c:v>16.13</c:v>
                </c:pt>
                <c:pt idx="179">
                  <c:v>16.149999999999999</c:v>
                </c:pt>
                <c:pt idx="180">
                  <c:v>16.170000000000002</c:v>
                </c:pt>
                <c:pt idx="181">
                  <c:v>16.190000000000001</c:v>
                </c:pt>
                <c:pt idx="182">
                  <c:v>16.21</c:v>
                </c:pt>
                <c:pt idx="183">
                  <c:v>16.226666666666599</c:v>
                </c:pt>
                <c:pt idx="184">
                  <c:v>16.246666666666702</c:v>
                </c:pt>
                <c:pt idx="185">
                  <c:v>16.266666666666701</c:v>
                </c:pt>
                <c:pt idx="186">
                  <c:v>16.283333333333299</c:v>
                </c:pt>
                <c:pt idx="187">
                  <c:v>16.3066666666667</c:v>
                </c:pt>
                <c:pt idx="188">
                  <c:v>16.3266666666667</c:v>
                </c:pt>
                <c:pt idx="189">
                  <c:v>16.343333333333302</c:v>
                </c:pt>
                <c:pt idx="190">
                  <c:v>16.366666666666699</c:v>
                </c:pt>
                <c:pt idx="191">
                  <c:v>16.386666666666699</c:v>
                </c:pt>
                <c:pt idx="192">
                  <c:v>16.41</c:v>
                </c:pt>
                <c:pt idx="193">
                  <c:v>16.426666666666598</c:v>
                </c:pt>
                <c:pt idx="194">
                  <c:v>16.4433333333333</c:v>
                </c:pt>
                <c:pt idx="195">
                  <c:v>16.46</c:v>
                </c:pt>
                <c:pt idx="196">
                  <c:v>16.4866666666667</c:v>
                </c:pt>
                <c:pt idx="197">
                  <c:v>16.5066666666667</c:v>
                </c:pt>
                <c:pt idx="198">
                  <c:v>16.526666666666699</c:v>
                </c:pt>
                <c:pt idx="199">
                  <c:v>16.546666666666699</c:v>
                </c:pt>
                <c:pt idx="200">
                  <c:v>16.563333333333301</c:v>
                </c:pt>
                <c:pt idx="201">
                  <c:v>16.579999999999998</c:v>
                </c:pt>
                <c:pt idx="202">
                  <c:v>16.593333333333302</c:v>
                </c:pt>
                <c:pt idx="203">
                  <c:v>16.613333333333301</c:v>
                </c:pt>
                <c:pt idx="204">
                  <c:v>16.63</c:v>
                </c:pt>
                <c:pt idx="205">
                  <c:v>16.643333333333299</c:v>
                </c:pt>
                <c:pt idx="206">
                  <c:v>16.66</c:v>
                </c:pt>
                <c:pt idx="207">
                  <c:v>16.6733333333333</c:v>
                </c:pt>
                <c:pt idx="208">
                  <c:v>16.690000000000001</c:v>
                </c:pt>
                <c:pt idx="209">
                  <c:v>16.706666666666699</c:v>
                </c:pt>
                <c:pt idx="210">
                  <c:v>16.716666666666701</c:v>
                </c:pt>
                <c:pt idx="211">
                  <c:v>16.726666666666699</c:v>
                </c:pt>
                <c:pt idx="212">
                  <c:v>16.733333333333299</c:v>
                </c:pt>
                <c:pt idx="213">
                  <c:v>16.746666666666702</c:v>
                </c:pt>
                <c:pt idx="214">
                  <c:v>16.753333333333298</c:v>
                </c:pt>
                <c:pt idx="215">
                  <c:v>16.763333333333399</c:v>
                </c:pt>
                <c:pt idx="216">
                  <c:v>16.766666666666701</c:v>
                </c:pt>
                <c:pt idx="217">
                  <c:v>16.773333333333401</c:v>
                </c:pt>
                <c:pt idx="218">
                  <c:v>16.78</c:v>
                </c:pt>
                <c:pt idx="219">
                  <c:v>16.783333333333299</c:v>
                </c:pt>
                <c:pt idx="220">
                  <c:v>16.786666666666701</c:v>
                </c:pt>
                <c:pt idx="221">
                  <c:v>16.79</c:v>
                </c:pt>
                <c:pt idx="222">
                  <c:v>16.793333333333301</c:v>
                </c:pt>
                <c:pt idx="223">
                  <c:v>16.79</c:v>
                </c:pt>
                <c:pt idx="224">
                  <c:v>16.79</c:v>
                </c:pt>
                <c:pt idx="225">
                  <c:v>16.786666666666601</c:v>
                </c:pt>
                <c:pt idx="226">
                  <c:v>16.783333333333399</c:v>
                </c:pt>
                <c:pt idx="227">
                  <c:v>16.776666666666699</c:v>
                </c:pt>
                <c:pt idx="228">
                  <c:v>16.773333333333401</c:v>
                </c:pt>
                <c:pt idx="229">
                  <c:v>16.766666666666602</c:v>
                </c:pt>
                <c:pt idx="230">
                  <c:v>16.7566666666667</c:v>
                </c:pt>
                <c:pt idx="231">
                  <c:v>16.75</c:v>
                </c:pt>
                <c:pt idx="232">
                  <c:v>16.739999999999998</c:v>
                </c:pt>
                <c:pt idx="233">
                  <c:v>16.726666666666699</c:v>
                </c:pt>
                <c:pt idx="234">
                  <c:v>16.716666666666701</c:v>
                </c:pt>
                <c:pt idx="235">
                  <c:v>16.703333333333301</c:v>
                </c:pt>
                <c:pt idx="236">
                  <c:v>16.6866666666666</c:v>
                </c:pt>
                <c:pt idx="237">
                  <c:v>16.670000000000002</c:v>
                </c:pt>
                <c:pt idx="238">
                  <c:v>16.649999999999999</c:v>
                </c:pt>
                <c:pt idx="239">
                  <c:v>16.636666666666699</c:v>
                </c:pt>
                <c:pt idx="240">
                  <c:v>16.613333333333301</c:v>
                </c:pt>
                <c:pt idx="241">
                  <c:v>16.5966666666667</c:v>
                </c:pt>
                <c:pt idx="242">
                  <c:v>16.573333333333402</c:v>
                </c:pt>
                <c:pt idx="243">
                  <c:v>16.553333333333299</c:v>
                </c:pt>
                <c:pt idx="244">
                  <c:v>16.53</c:v>
                </c:pt>
                <c:pt idx="245">
                  <c:v>16.496666666666599</c:v>
                </c:pt>
                <c:pt idx="246">
                  <c:v>16.476666666666599</c:v>
                </c:pt>
                <c:pt idx="247">
                  <c:v>16.45</c:v>
                </c:pt>
                <c:pt idx="248">
                  <c:v>16.4166666666667</c:v>
                </c:pt>
                <c:pt idx="249">
                  <c:v>16.39</c:v>
                </c:pt>
                <c:pt idx="250">
                  <c:v>16.363333333333301</c:v>
                </c:pt>
                <c:pt idx="251">
                  <c:v>16.3333333333333</c:v>
                </c:pt>
                <c:pt idx="252">
                  <c:v>16.296666666666699</c:v>
                </c:pt>
                <c:pt idx="253">
                  <c:v>16.27</c:v>
                </c:pt>
                <c:pt idx="254">
                  <c:v>16.23</c:v>
                </c:pt>
                <c:pt idx="255">
                  <c:v>16.2</c:v>
                </c:pt>
                <c:pt idx="256">
                  <c:v>16.16</c:v>
                </c:pt>
                <c:pt idx="257">
                  <c:v>16.13</c:v>
                </c:pt>
                <c:pt idx="258">
                  <c:v>16.086666666666702</c:v>
                </c:pt>
                <c:pt idx="259">
                  <c:v>16.05</c:v>
                </c:pt>
                <c:pt idx="260">
                  <c:v>16.013333333333399</c:v>
                </c:pt>
                <c:pt idx="261">
                  <c:v>15.976666666666601</c:v>
                </c:pt>
                <c:pt idx="262">
                  <c:v>15.9366666666666</c:v>
                </c:pt>
                <c:pt idx="263">
                  <c:v>15.8966666666667</c:v>
                </c:pt>
                <c:pt idx="264">
                  <c:v>15.856666666666699</c:v>
                </c:pt>
                <c:pt idx="265">
                  <c:v>15.8166666666667</c:v>
                </c:pt>
                <c:pt idx="266">
                  <c:v>15.7766666666666</c:v>
                </c:pt>
                <c:pt idx="267">
                  <c:v>15.733333333333301</c:v>
                </c:pt>
                <c:pt idx="268">
                  <c:v>15.69</c:v>
                </c:pt>
                <c:pt idx="269">
                  <c:v>15.6466666666667</c:v>
                </c:pt>
                <c:pt idx="270">
                  <c:v>15.61</c:v>
                </c:pt>
                <c:pt idx="271">
                  <c:v>15.5666666666667</c:v>
                </c:pt>
                <c:pt idx="272">
                  <c:v>15.52</c:v>
                </c:pt>
                <c:pt idx="273">
                  <c:v>15.4833333333334</c:v>
                </c:pt>
                <c:pt idx="274">
                  <c:v>15.44</c:v>
                </c:pt>
                <c:pt idx="275">
                  <c:v>15.3966666666667</c:v>
                </c:pt>
                <c:pt idx="276">
                  <c:v>15.356666666666699</c:v>
                </c:pt>
                <c:pt idx="277">
                  <c:v>15.31</c:v>
                </c:pt>
                <c:pt idx="278">
                  <c:v>15.273333333333399</c:v>
                </c:pt>
                <c:pt idx="279">
                  <c:v>15.2266666666667</c:v>
                </c:pt>
                <c:pt idx="280">
                  <c:v>15.186666666666699</c:v>
                </c:pt>
                <c:pt idx="281">
                  <c:v>15.1466666666667</c:v>
                </c:pt>
                <c:pt idx="282">
                  <c:v>15.106666666666699</c:v>
                </c:pt>
                <c:pt idx="283">
                  <c:v>15.0666666666667</c:v>
                </c:pt>
                <c:pt idx="284">
                  <c:v>15.026666666666699</c:v>
                </c:pt>
                <c:pt idx="285">
                  <c:v>14.9933333333333</c:v>
                </c:pt>
                <c:pt idx="286">
                  <c:v>14.956666666666701</c:v>
                </c:pt>
                <c:pt idx="287">
                  <c:v>14.9133333333333</c:v>
                </c:pt>
                <c:pt idx="288">
                  <c:v>14.88</c:v>
                </c:pt>
                <c:pt idx="289">
                  <c:v>14.8433333333333</c:v>
                </c:pt>
                <c:pt idx="290">
                  <c:v>14.81</c:v>
                </c:pt>
                <c:pt idx="291">
                  <c:v>14.77</c:v>
                </c:pt>
                <c:pt idx="292">
                  <c:v>14.7366666666667</c:v>
                </c:pt>
                <c:pt idx="293">
                  <c:v>14.706666666666701</c:v>
                </c:pt>
                <c:pt idx="294">
                  <c:v>14.6766666666667</c:v>
                </c:pt>
                <c:pt idx="295">
                  <c:v>14.643333333333301</c:v>
                </c:pt>
                <c:pt idx="296">
                  <c:v>14.6133333333333</c:v>
                </c:pt>
                <c:pt idx="297">
                  <c:v>14.5833333333333</c:v>
                </c:pt>
                <c:pt idx="298">
                  <c:v>14.556666666666599</c:v>
                </c:pt>
                <c:pt idx="299">
                  <c:v>14.526666666666699</c:v>
                </c:pt>
                <c:pt idx="300">
                  <c:v>14.5</c:v>
                </c:pt>
                <c:pt idx="301">
                  <c:v>14.473333333333301</c:v>
                </c:pt>
                <c:pt idx="302">
                  <c:v>14.45</c:v>
                </c:pt>
                <c:pt idx="303">
                  <c:v>14.4266666666667</c:v>
                </c:pt>
                <c:pt idx="304">
                  <c:v>14.4066666666667</c:v>
                </c:pt>
                <c:pt idx="305">
                  <c:v>14.38</c:v>
                </c:pt>
                <c:pt idx="306">
                  <c:v>14.356666666666699</c:v>
                </c:pt>
                <c:pt idx="307">
                  <c:v>14.34</c:v>
                </c:pt>
                <c:pt idx="308">
                  <c:v>14.32</c:v>
                </c:pt>
                <c:pt idx="309">
                  <c:v>14.303333333333301</c:v>
                </c:pt>
                <c:pt idx="310">
                  <c:v>14.286666666666701</c:v>
                </c:pt>
                <c:pt idx="311">
                  <c:v>14.2666666666666</c:v>
                </c:pt>
                <c:pt idx="312">
                  <c:v>14.2533333333333</c:v>
                </c:pt>
                <c:pt idx="313">
                  <c:v>14.23</c:v>
                </c:pt>
                <c:pt idx="314">
                  <c:v>14.22</c:v>
                </c:pt>
                <c:pt idx="315">
                  <c:v>14.206666666666701</c:v>
                </c:pt>
                <c:pt idx="316">
                  <c:v>14.19</c:v>
                </c:pt>
                <c:pt idx="317">
                  <c:v>14.18</c:v>
                </c:pt>
                <c:pt idx="318">
                  <c:v>14.1633333333333</c:v>
                </c:pt>
                <c:pt idx="319">
                  <c:v>14.1533333333334</c:v>
                </c:pt>
                <c:pt idx="320">
                  <c:v>14.143333333333301</c:v>
                </c:pt>
                <c:pt idx="321">
                  <c:v>14.126666666666701</c:v>
                </c:pt>
                <c:pt idx="322">
                  <c:v>14.1133333333333</c:v>
                </c:pt>
                <c:pt idx="323">
                  <c:v>14.1033333333333</c:v>
                </c:pt>
                <c:pt idx="324">
                  <c:v>14.0966666666667</c:v>
                </c:pt>
                <c:pt idx="325">
                  <c:v>14.0833333333334</c:v>
                </c:pt>
                <c:pt idx="326">
                  <c:v>14.0733333333333</c:v>
                </c:pt>
                <c:pt idx="327">
                  <c:v>14.063333333333301</c:v>
                </c:pt>
                <c:pt idx="328">
                  <c:v>14.05</c:v>
                </c:pt>
                <c:pt idx="329">
                  <c:v>14.043333333333299</c:v>
                </c:pt>
                <c:pt idx="330">
                  <c:v>14.03</c:v>
                </c:pt>
                <c:pt idx="331">
                  <c:v>14.023333333333399</c:v>
                </c:pt>
                <c:pt idx="332">
                  <c:v>14.0033333333333</c:v>
                </c:pt>
                <c:pt idx="333">
                  <c:v>13.9966666666666</c:v>
                </c:pt>
                <c:pt idx="334">
                  <c:v>13.986666666666601</c:v>
                </c:pt>
                <c:pt idx="335">
                  <c:v>13.973333333333301</c:v>
                </c:pt>
                <c:pt idx="336">
                  <c:v>13.963333333333299</c:v>
                </c:pt>
                <c:pt idx="337">
                  <c:v>13.95</c:v>
                </c:pt>
                <c:pt idx="338">
                  <c:v>13.94</c:v>
                </c:pt>
                <c:pt idx="339">
                  <c:v>13.9233333333333</c:v>
                </c:pt>
                <c:pt idx="340">
                  <c:v>13.9166666666667</c:v>
                </c:pt>
                <c:pt idx="341">
                  <c:v>13.9</c:v>
                </c:pt>
                <c:pt idx="342">
                  <c:v>13.893333333333301</c:v>
                </c:pt>
                <c:pt idx="343">
                  <c:v>13.876666666666701</c:v>
                </c:pt>
                <c:pt idx="344">
                  <c:v>13.86</c:v>
                </c:pt>
                <c:pt idx="345">
                  <c:v>13.8466666666667</c:v>
                </c:pt>
                <c:pt idx="346">
                  <c:v>13.8266666666667</c:v>
                </c:pt>
                <c:pt idx="347">
                  <c:v>13.82</c:v>
                </c:pt>
                <c:pt idx="348">
                  <c:v>13.8</c:v>
                </c:pt>
                <c:pt idx="349">
                  <c:v>13.783333333333401</c:v>
                </c:pt>
                <c:pt idx="350">
                  <c:v>13.77</c:v>
                </c:pt>
                <c:pt idx="351">
                  <c:v>13.7533333333334</c:v>
                </c:pt>
                <c:pt idx="352">
                  <c:v>13.73</c:v>
                </c:pt>
                <c:pt idx="353">
                  <c:v>13.713333333333299</c:v>
                </c:pt>
                <c:pt idx="354">
                  <c:v>13.7</c:v>
                </c:pt>
                <c:pt idx="355">
                  <c:v>13.6833333333333</c:v>
                </c:pt>
                <c:pt idx="356">
                  <c:v>13.66</c:v>
                </c:pt>
                <c:pt idx="357">
                  <c:v>13.6433333333334</c:v>
                </c:pt>
                <c:pt idx="358">
                  <c:v>13.626666666666599</c:v>
                </c:pt>
                <c:pt idx="359">
                  <c:v>13.6033333333333</c:v>
                </c:pt>
                <c:pt idx="360">
                  <c:v>13.5833333333334</c:v>
                </c:pt>
                <c:pt idx="361">
                  <c:v>13.563333333333301</c:v>
                </c:pt>
                <c:pt idx="362">
                  <c:v>13.546666666666701</c:v>
                </c:pt>
                <c:pt idx="363">
                  <c:v>13.5266666666666</c:v>
                </c:pt>
                <c:pt idx="364">
                  <c:v>13.5033333333333</c:v>
                </c:pt>
              </c:numCache>
            </c:numRef>
          </c:val>
          <c:smooth val="0"/>
          <c:extLst>
            <c:ext xmlns:c16="http://schemas.microsoft.com/office/drawing/2014/chart" uri="{C3380CC4-5D6E-409C-BE32-E72D297353CC}">
              <c16:uniqueId val="{00000003-CA63-45A0-93BE-09097D7E4B07}"/>
            </c:ext>
          </c:extLst>
        </c:ser>
        <c:dLbls>
          <c:showLegendKey val="0"/>
          <c:showVal val="0"/>
          <c:showCatName val="0"/>
          <c:showSerName val="0"/>
          <c:showPercent val="0"/>
          <c:showBubbleSize val="0"/>
        </c:dLbls>
        <c:smooth val="0"/>
        <c:axId val="400222368"/>
        <c:axId val="400224992"/>
      </c:lineChart>
      <c:catAx>
        <c:axId val="400222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K"/>
          </a:p>
        </c:txPr>
        <c:crossAx val="400224992"/>
        <c:crosses val="autoZero"/>
        <c:auto val="1"/>
        <c:lblAlgn val="ctr"/>
        <c:lblOffset val="100"/>
        <c:noMultiLvlLbl val="0"/>
      </c:catAx>
      <c:valAx>
        <c:axId val="400224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Degrees Celcius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DK"/>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K"/>
          </a:p>
        </c:txPr>
        <c:crossAx val="400222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DK"/>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DK"/>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7359C42-A493-49F6-8D0B-34AB084D4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49</Pages>
  <Words>15168</Words>
  <Characters>86464</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Aarhus University</Company>
  <LinksUpToDate>false</LinksUpToDate>
  <CharactersWithSpaces>101430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Jesper Smærup Bechsgaard</dc:creator>
  <cp:keywords/>
  <dc:description/>
  <cp:lastModifiedBy>Thomas Vosegaard</cp:lastModifiedBy>
  <cp:revision>74</cp:revision>
  <cp:lastPrinted>2022-03-14T14:38:00Z</cp:lastPrinted>
  <dcterms:created xsi:type="dcterms:W3CDTF">2022-03-29T04:19:00Z</dcterms:created>
  <dcterms:modified xsi:type="dcterms:W3CDTF">2022-04-04T07:23:00Z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http://www.zotero.org/styles/frontiers</vt:lpwstr>
  </property>
  <property fmtid="{D5CDD505-2E9C-101B-9397-08002B2CF9AE}" pid="15" name="Mendeley Recent Style Name 6_1">
    <vt:lpwstr>Frontiers journals</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http://www.zotero.org/styles/molecular-ecology</vt:lpwstr>
  </property>
  <property fmtid="{D5CDD505-2E9C-101B-9397-08002B2CF9AE}" pid="21" name="Mendeley Recent Style Name 9_1">
    <vt:lpwstr>Molecular Ecology</vt:lpwstr>
  </property>
  <property fmtid="{D5CDD505-2E9C-101B-9397-08002B2CF9AE}" pid="22" name="Mendeley Document_1">
    <vt:lpwstr>True</vt:lpwstr>
  </property>
  <property fmtid="{D5CDD505-2E9C-101B-9397-08002B2CF9AE}" pid="23" name="Mendeley Unique User Id_1">
    <vt:lpwstr>eeab23e6-ef6f-35f8-bb66-79724e39d4dc</vt:lpwstr>
  </property>
  <property fmtid="{D5CDD505-2E9C-101B-9397-08002B2CF9AE}" pid="24" name="Mendeley Citation Style_1">
    <vt:lpwstr>http://www.zotero.org/styles/molecular-ecology</vt:lpwstr>
  </property>
</Properties>
</file>